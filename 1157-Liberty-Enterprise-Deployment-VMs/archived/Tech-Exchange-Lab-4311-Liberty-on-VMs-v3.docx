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395E5" w14:textId="77777777" w:rsidR="005C2AE6" w:rsidRPr="001D4738" w:rsidRDefault="005C2AE6" w:rsidP="00A063E2">
      <w:pPr>
        <w:spacing w:after="240"/>
        <w:rPr>
          <w:rFonts w:eastAsia="Times New Roman" w:cs="Arial"/>
          <w:color w:val="1F2328"/>
          <w:kern w:val="0"/>
          <w:szCs w:val="22"/>
          <w14:ligatures w14:val="none"/>
        </w:rPr>
      </w:pPr>
    </w:p>
    <w:p w14:paraId="57AA3D8C" w14:textId="77777777" w:rsidR="005C2AE6" w:rsidRPr="001D4738" w:rsidRDefault="005C2AE6" w:rsidP="00A063E2">
      <w:pPr>
        <w:spacing w:after="240"/>
        <w:rPr>
          <w:rFonts w:eastAsia="Times New Roman" w:cs="Arial"/>
          <w:color w:val="1F2328"/>
          <w:kern w:val="0"/>
          <w:szCs w:val="22"/>
          <w14:ligatures w14:val="none"/>
        </w:rPr>
      </w:pPr>
    </w:p>
    <w:p w14:paraId="017FFA82" w14:textId="77777777" w:rsidR="005C2AE6" w:rsidRPr="001D4738" w:rsidRDefault="005C2AE6" w:rsidP="00A063E2">
      <w:pPr>
        <w:spacing w:after="240"/>
        <w:rPr>
          <w:rFonts w:eastAsia="Times New Roman" w:cs="Arial"/>
          <w:color w:val="1F2328"/>
          <w:kern w:val="0"/>
          <w:szCs w:val="22"/>
          <w14:ligatures w14:val="none"/>
        </w:rPr>
      </w:pPr>
    </w:p>
    <w:p w14:paraId="04C9E8CF" w14:textId="77777777" w:rsidR="00A73918" w:rsidRPr="00A73918" w:rsidRDefault="001D4738" w:rsidP="00A73918">
      <w:pPr>
        <w:pStyle w:val="NormalWeb"/>
        <w:rPr>
          <w:rFonts w:ascii="Arial" w:hAnsi="Arial" w:cs="Arial"/>
          <w:b/>
          <w:bCs/>
          <w:color w:val="000000"/>
        </w:rPr>
      </w:pPr>
      <w:r w:rsidRPr="00A73918">
        <w:rPr>
          <w:rFonts w:ascii="Arial" w:hAnsi="Arial" w:cs="Arial"/>
          <w:b/>
          <w:bCs/>
          <w:color w:val="1F2328"/>
          <w:szCs w:val="22"/>
        </w:rPr>
        <w:t>Lab</w:t>
      </w:r>
      <w:r w:rsidR="00A73918" w:rsidRPr="00A73918">
        <w:rPr>
          <w:rFonts w:ascii="Arial" w:hAnsi="Arial" w:cs="Arial"/>
          <w:b/>
          <w:bCs/>
          <w:color w:val="1F2328"/>
          <w:szCs w:val="22"/>
        </w:rPr>
        <w:t xml:space="preserve"> 4311</w:t>
      </w:r>
      <w:r w:rsidRPr="00A73918">
        <w:rPr>
          <w:rFonts w:ascii="Arial" w:hAnsi="Arial" w:cs="Arial"/>
          <w:b/>
          <w:bCs/>
          <w:color w:val="1F2328"/>
          <w:szCs w:val="22"/>
        </w:rPr>
        <w:t xml:space="preserve">: </w:t>
      </w:r>
      <w:r w:rsidR="00A73918" w:rsidRPr="00A73918">
        <w:rPr>
          <w:rFonts w:ascii="Arial" w:hAnsi="Arial" w:cs="Arial"/>
          <w:b/>
          <w:bCs/>
          <w:color w:val="000000"/>
        </w:rPr>
        <w:t xml:space="preserve">Apply recommended practices for WebSphere Liberty deployments and zero-migration upgrades on </w:t>
      </w:r>
      <w:proofErr w:type="gramStart"/>
      <w:r w:rsidR="00A73918" w:rsidRPr="00A73918">
        <w:rPr>
          <w:rFonts w:ascii="Arial" w:hAnsi="Arial" w:cs="Arial"/>
          <w:b/>
          <w:bCs/>
          <w:color w:val="000000"/>
        </w:rPr>
        <w:t>VM</w:t>
      </w:r>
      <w:proofErr w:type="gramEnd"/>
    </w:p>
    <w:p w14:paraId="7905A836" w14:textId="50F4F489"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The goal of this lab is to provide hands-on experience using recommended practices for deploying Java applications to Liberty in collectives</w:t>
      </w:r>
      <w:r w:rsidR="001D4738">
        <w:rPr>
          <w:rFonts w:eastAsia="Times New Roman" w:cs="Arial"/>
          <w:color w:val="1F2328"/>
          <w:kern w:val="0"/>
          <w:szCs w:val="22"/>
          <w14:ligatures w14:val="none"/>
        </w:rPr>
        <w:t xml:space="preserve"> on VMs</w:t>
      </w:r>
      <w:r w:rsidRPr="005C2AE6">
        <w:rPr>
          <w:rFonts w:eastAsia="Times New Roman" w:cs="Arial"/>
          <w:color w:val="1F2328"/>
          <w:kern w:val="0"/>
          <w:szCs w:val="22"/>
          <w14:ligatures w14:val="none"/>
        </w:rPr>
        <w:t>, using automation and flexible deployment methodologies.</w:t>
      </w:r>
    </w:p>
    <w:p w14:paraId="14A0BE3E" w14:textId="3B6C9B00" w:rsidR="00A81DAF" w:rsidRDefault="00A81DAF" w:rsidP="00A81DAF">
      <w:pPr>
        <w:rPr>
          <w:rFonts w:eastAsia="Times New Roman" w:cs="Arial"/>
          <w:color w:val="1F2328"/>
          <w:kern w:val="0"/>
          <w:szCs w:val="22"/>
          <w14:ligatures w14:val="none"/>
        </w:rPr>
      </w:pPr>
      <w:r>
        <w:rPr>
          <w:rFonts w:eastAsia="Times New Roman" w:cs="Arial"/>
          <w:color w:val="1F2328"/>
          <w:kern w:val="0"/>
          <w:szCs w:val="22"/>
          <w14:ligatures w14:val="none"/>
        </w:rPr>
        <w:t xml:space="preserve">You will learn how </w:t>
      </w:r>
      <w:r w:rsidRPr="00A81DAF">
        <w:rPr>
          <w:rFonts w:eastAsia="Times New Roman" w:cs="Arial"/>
          <w:color w:val="1F2328"/>
          <w:kern w:val="0"/>
          <w:szCs w:val="22"/>
          <w14:ligatures w14:val="none"/>
        </w:rPr>
        <w:t xml:space="preserve">Liberty dynamic routing feature enables routing of HTTP requests to </w:t>
      </w:r>
      <w:r w:rsidR="001076C5">
        <w:rPr>
          <w:rFonts w:eastAsia="Times New Roman" w:cs="Arial"/>
          <w:color w:val="1F2328"/>
          <w:kern w:val="0"/>
          <w:szCs w:val="22"/>
          <w14:ligatures w14:val="none"/>
        </w:rPr>
        <w:t xml:space="preserve">all </w:t>
      </w:r>
      <w:r w:rsidRPr="00A81DAF">
        <w:rPr>
          <w:rFonts w:eastAsia="Times New Roman" w:cs="Arial"/>
          <w:color w:val="1F2328"/>
          <w:kern w:val="0"/>
          <w:szCs w:val="22"/>
          <w14:ligatures w14:val="none"/>
        </w:rPr>
        <w:t>members of Liberty collectives</w:t>
      </w:r>
      <w:r w:rsidR="006B2A9F">
        <w:rPr>
          <w:rFonts w:eastAsia="Times New Roman" w:cs="Arial"/>
          <w:color w:val="1F2328"/>
          <w:kern w:val="0"/>
          <w:szCs w:val="22"/>
          <w14:ligatures w14:val="none"/>
        </w:rPr>
        <w:t xml:space="preserve"> </w:t>
      </w:r>
      <w:r w:rsidRPr="00A81DAF">
        <w:rPr>
          <w:rFonts w:eastAsia="Times New Roman" w:cs="Arial"/>
          <w:color w:val="1F2328"/>
          <w:kern w:val="0"/>
          <w:szCs w:val="22"/>
          <w14:ligatures w14:val="none"/>
        </w:rPr>
        <w:t>without regenerating the WebSphere plug-in configuration file when servers, collective members, applications, or virtual hosts are added, removed, started, stopped, or modified.</w:t>
      </w:r>
    </w:p>
    <w:p w14:paraId="4BF98826" w14:textId="77777777" w:rsidR="00A81DAF" w:rsidRDefault="00A81DAF" w:rsidP="00A81DAF">
      <w:pPr>
        <w:rPr>
          <w:rFonts w:eastAsia="Times New Roman" w:cs="Arial"/>
          <w:color w:val="1F2328"/>
          <w:kern w:val="0"/>
          <w:szCs w:val="22"/>
          <w14:ligatures w14:val="none"/>
        </w:rPr>
      </w:pPr>
    </w:p>
    <w:p w14:paraId="5D0B8307" w14:textId="013BD0D0" w:rsidR="00A81DAF" w:rsidRDefault="00A81DAF" w:rsidP="00A81DAF">
      <w:pPr>
        <w:spacing w:after="240"/>
        <w:rPr>
          <w:rFonts w:eastAsia="Times New Roman" w:cs="Arial"/>
          <w:color w:val="1F2328"/>
          <w:kern w:val="0"/>
          <w:szCs w:val="22"/>
          <w14:ligatures w14:val="none"/>
        </w:rPr>
      </w:pPr>
      <w:r>
        <w:rPr>
          <w:rFonts w:eastAsia="Times New Roman" w:cs="Arial"/>
          <w:color w:val="1F2328"/>
          <w:kern w:val="0"/>
          <w:szCs w:val="22"/>
          <w14:ligatures w14:val="none"/>
        </w:rPr>
        <w:t xml:space="preserve">You will </w:t>
      </w:r>
      <w:r w:rsidR="001076C5">
        <w:rPr>
          <w:rFonts w:eastAsia="Times New Roman" w:cs="Arial"/>
          <w:color w:val="1F2328"/>
          <w:kern w:val="0"/>
          <w:szCs w:val="22"/>
          <w14:ligatures w14:val="none"/>
        </w:rPr>
        <w:t xml:space="preserve">also </w:t>
      </w:r>
      <w:r>
        <w:rPr>
          <w:rFonts w:eastAsia="Times New Roman" w:cs="Arial"/>
          <w:color w:val="1F2328"/>
          <w:kern w:val="0"/>
          <w:szCs w:val="22"/>
          <w14:ligatures w14:val="none"/>
        </w:rPr>
        <w:t xml:space="preserve">learn that </w:t>
      </w:r>
      <w:r w:rsidRPr="00A81DAF">
        <w:rPr>
          <w:rFonts w:eastAsia="Times New Roman" w:cs="Arial"/>
          <w:color w:val="1F2328"/>
          <w:kern w:val="0"/>
          <w:szCs w:val="22"/>
          <w14:ligatures w14:val="none"/>
        </w:rPr>
        <w:t>Liberty follows a single stream continuous delivery model.</w:t>
      </w:r>
      <w:r>
        <w:rPr>
          <w:rFonts w:eastAsia="Times New Roman" w:cs="Arial"/>
          <w:color w:val="1F2328"/>
          <w:kern w:val="0"/>
          <w:szCs w:val="22"/>
          <w14:ligatures w14:val="none"/>
        </w:rPr>
        <w:t xml:space="preserve"> </w:t>
      </w:r>
      <w:r w:rsidRPr="00A81DAF">
        <w:rPr>
          <w:rFonts w:eastAsia="Times New Roman" w:cs="Arial"/>
          <w:color w:val="1F2328"/>
          <w:kern w:val="0"/>
          <w:szCs w:val="22"/>
          <w14:ligatures w14:val="none"/>
        </w:rPr>
        <w:t>There is only one stream of Liberty, no version upgrades necessary. Simply install new</w:t>
      </w:r>
      <w:r w:rsidR="001076C5">
        <w:rPr>
          <w:rFonts w:eastAsia="Times New Roman" w:cs="Arial"/>
          <w:color w:val="1F2328"/>
          <w:kern w:val="0"/>
          <w:szCs w:val="22"/>
          <w14:ligatures w14:val="none"/>
        </w:rPr>
        <w:t xml:space="preserve"> version (or</w:t>
      </w:r>
      <w:r w:rsidRPr="00A81DAF">
        <w:rPr>
          <w:rFonts w:eastAsia="Times New Roman" w:cs="Arial"/>
          <w:color w:val="1F2328"/>
          <w:kern w:val="0"/>
          <w:szCs w:val="22"/>
          <w14:ligatures w14:val="none"/>
        </w:rPr>
        <w:t xml:space="preserve"> </w:t>
      </w:r>
      <w:proofErr w:type="spellStart"/>
      <w:r w:rsidRPr="00A81DAF">
        <w:rPr>
          <w:rFonts w:eastAsia="Times New Roman" w:cs="Arial"/>
          <w:color w:val="1F2328"/>
          <w:kern w:val="0"/>
          <w:szCs w:val="22"/>
          <w14:ligatures w14:val="none"/>
        </w:rPr>
        <w:t>fixpacks</w:t>
      </w:r>
      <w:proofErr w:type="spellEnd"/>
      <w:r w:rsidR="001076C5">
        <w:rPr>
          <w:rFonts w:eastAsia="Times New Roman" w:cs="Arial"/>
          <w:color w:val="1F2328"/>
          <w:kern w:val="0"/>
          <w:szCs w:val="22"/>
          <w14:ligatures w14:val="none"/>
        </w:rPr>
        <w:t xml:space="preserve"> if you prefer) </w:t>
      </w:r>
      <w:r w:rsidRPr="00A81DAF">
        <w:rPr>
          <w:rFonts w:eastAsia="Times New Roman" w:cs="Arial"/>
          <w:color w:val="1F2328"/>
          <w:kern w:val="0"/>
          <w:szCs w:val="22"/>
          <w14:ligatures w14:val="none"/>
        </w:rPr>
        <w:t xml:space="preserve">to get the latest performance enhancements, features, and bug fixes. Then use your existing build process to produce a new Liberty Server package that contains the updated Liberty binaries, your existing application and configuration, and then deploy to a dual installation location. This removes </w:t>
      </w:r>
      <w:r w:rsidR="001076C5">
        <w:rPr>
          <w:rFonts w:eastAsia="Times New Roman" w:cs="Arial"/>
          <w:color w:val="1F2328"/>
          <w:kern w:val="0"/>
          <w:szCs w:val="22"/>
          <w14:ligatures w14:val="none"/>
        </w:rPr>
        <w:t xml:space="preserve">one of </w:t>
      </w:r>
      <w:r w:rsidRPr="00A81DAF">
        <w:rPr>
          <w:rFonts w:eastAsia="Times New Roman" w:cs="Arial"/>
          <w:color w:val="1F2328"/>
          <w:kern w:val="0"/>
          <w:szCs w:val="22"/>
          <w14:ligatures w14:val="none"/>
        </w:rPr>
        <w:t>the largest headaches for managing technical debt for your applications</w:t>
      </w:r>
      <w:r w:rsidR="0045506B">
        <w:rPr>
          <w:rFonts w:eastAsia="Times New Roman" w:cs="Arial"/>
          <w:color w:val="1F2328"/>
          <w:kern w:val="0"/>
          <w:szCs w:val="22"/>
          <w14:ligatures w14:val="none"/>
        </w:rPr>
        <w:t>:</w:t>
      </w:r>
      <w:r w:rsidRPr="00A81DAF">
        <w:rPr>
          <w:rFonts w:eastAsia="Times New Roman" w:cs="Arial"/>
          <w:color w:val="1F2328"/>
          <w:kern w:val="0"/>
          <w:szCs w:val="22"/>
          <w14:ligatures w14:val="none"/>
        </w:rPr>
        <w:t xml:space="preserve"> keeping current on software updates.</w:t>
      </w:r>
    </w:p>
    <w:p w14:paraId="56E2DE0A" w14:textId="4F33F212" w:rsidR="00A81DAF" w:rsidRPr="005C2AE6" w:rsidRDefault="00A81DAF"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Following the</w:t>
      </w:r>
      <w:r>
        <w:rPr>
          <w:rFonts w:eastAsia="Times New Roman" w:cs="Arial"/>
          <w:color w:val="1F2328"/>
          <w:kern w:val="0"/>
          <w:szCs w:val="22"/>
          <w14:ligatures w14:val="none"/>
        </w:rPr>
        <w:t>se</w:t>
      </w:r>
      <w:r w:rsidRPr="005C2AE6">
        <w:rPr>
          <w:rFonts w:eastAsia="Times New Roman" w:cs="Arial"/>
          <w:color w:val="1F2328"/>
          <w:kern w:val="0"/>
          <w:szCs w:val="22"/>
          <w14:ligatures w14:val="none"/>
        </w:rPr>
        <w:t xml:space="preserve"> methodolog</w:t>
      </w:r>
      <w:r>
        <w:rPr>
          <w:rFonts w:eastAsia="Times New Roman" w:cs="Arial"/>
          <w:color w:val="1F2328"/>
          <w:kern w:val="0"/>
          <w:szCs w:val="22"/>
          <w14:ligatures w14:val="none"/>
        </w:rPr>
        <w:t>ies</w:t>
      </w:r>
      <w:r w:rsidRPr="005C2AE6">
        <w:rPr>
          <w:rFonts w:eastAsia="Times New Roman" w:cs="Arial"/>
          <w:color w:val="1F2328"/>
          <w:kern w:val="0"/>
          <w:szCs w:val="22"/>
          <w14:ligatures w14:val="none"/>
        </w:rPr>
        <w:t xml:space="preserve">, you will gain an understanding of how you might apply your own </w:t>
      </w:r>
      <w:r w:rsidR="001076C5">
        <w:rPr>
          <w:rFonts w:eastAsia="Times New Roman" w:cs="Arial"/>
          <w:color w:val="1F2328"/>
          <w:kern w:val="0"/>
          <w:szCs w:val="22"/>
          <w14:ligatures w14:val="none"/>
        </w:rPr>
        <w:t xml:space="preserve">DevOps </w:t>
      </w:r>
      <w:r w:rsidRPr="005C2AE6">
        <w:rPr>
          <w:rFonts w:eastAsia="Times New Roman" w:cs="Arial"/>
          <w:color w:val="1F2328"/>
          <w:kern w:val="0"/>
          <w:szCs w:val="22"/>
          <w14:ligatures w14:val="none"/>
        </w:rPr>
        <w:t>processes or automation to achieve significant agility and flexibility managing Liberty deployments with repeatable automated processes that significantly reduces risk to your business.</w:t>
      </w:r>
    </w:p>
    <w:p w14:paraId="1DA18E13" w14:textId="16DA7BED"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After completing the lab, you should have an appreciation for how simple Liberty is to manage though automation, which equally applies to integration with your own </w:t>
      </w:r>
      <w:r w:rsidR="001076C5">
        <w:rPr>
          <w:rFonts w:eastAsia="Times New Roman" w:cs="Arial"/>
          <w:color w:val="1F2328"/>
          <w:kern w:val="0"/>
          <w:szCs w:val="22"/>
          <w14:ligatures w14:val="none"/>
        </w:rPr>
        <w:t>DevOps</w:t>
      </w:r>
      <w:r w:rsidRPr="005C2AE6">
        <w:rPr>
          <w:rFonts w:eastAsia="Times New Roman" w:cs="Arial"/>
          <w:color w:val="1F2328"/>
          <w:kern w:val="0"/>
          <w:szCs w:val="22"/>
          <w14:ligatures w14:val="none"/>
        </w:rPr>
        <w:t xml:space="preserve"> tools.</w:t>
      </w:r>
    </w:p>
    <w:p w14:paraId="59D42380"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This lab contains the following hands-on activities:</w:t>
      </w:r>
    </w:p>
    <w:p w14:paraId="3A62D2F9" w14:textId="77777777" w:rsidR="005C2AE6" w:rsidRPr="005C2AE6" w:rsidRDefault="005C2AE6" w:rsidP="00FB754B">
      <w:pPr>
        <w:pStyle w:val="ListParagraph"/>
        <w:numPr>
          <w:ilvl w:val="0"/>
          <w:numId w:val="45"/>
        </w:numPr>
        <w:spacing w:before="120" w:after="120"/>
      </w:pPr>
      <w:r w:rsidRPr="005C2AE6">
        <w:t xml:space="preserve">Build Liberty server </w:t>
      </w:r>
      <w:proofErr w:type="gramStart"/>
      <w:r w:rsidRPr="005C2AE6">
        <w:t>packages</w:t>
      </w:r>
      <w:proofErr w:type="gramEnd"/>
    </w:p>
    <w:p w14:paraId="7C445C64" w14:textId="29EBE675" w:rsidR="005C2AE6" w:rsidRPr="005C2AE6" w:rsidRDefault="005C2AE6" w:rsidP="00FB754B">
      <w:pPr>
        <w:pStyle w:val="ListParagraph"/>
        <w:numPr>
          <w:ilvl w:val="0"/>
          <w:numId w:val="45"/>
        </w:numPr>
        <w:spacing w:before="120" w:after="120"/>
      </w:pPr>
      <w:r w:rsidRPr="005C2AE6">
        <w:t>Create a Liberty</w:t>
      </w:r>
      <w:r w:rsidR="001076C5">
        <w:t>-ND</w:t>
      </w:r>
      <w:r w:rsidRPr="005C2AE6">
        <w:t xml:space="preserve"> Collective Controller</w:t>
      </w:r>
    </w:p>
    <w:p w14:paraId="65996289" w14:textId="6114B6A0" w:rsidR="005C2AE6" w:rsidRPr="005C2AE6" w:rsidRDefault="005C2AE6" w:rsidP="00FB754B">
      <w:pPr>
        <w:pStyle w:val="ListParagraph"/>
        <w:numPr>
          <w:ilvl w:val="0"/>
          <w:numId w:val="45"/>
        </w:numPr>
        <w:spacing w:before="120" w:after="120"/>
      </w:pPr>
      <w:r w:rsidRPr="005C2AE6">
        <w:t xml:space="preserve">Deploy Liberty Server packages to the </w:t>
      </w:r>
      <w:r w:rsidR="001076C5">
        <w:t xml:space="preserve">Liberty-ND </w:t>
      </w:r>
      <w:proofErr w:type="gramStart"/>
      <w:r w:rsidRPr="005C2AE6">
        <w:t>collective</w:t>
      </w:r>
      <w:proofErr w:type="gramEnd"/>
    </w:p>
    <w:p w14:paraId="0CEDD047" w14:textId="4BA2D8D0" w:rsidR="005C2AE6" w:rsidRPr="005C2AE6" w:rsidRDefault="005C2AE6" w:rsidP="00FB754B">
      <w:pPr>
        <w:pStyle w:val="ListParagraph"/>
        <w:numPr>
          <w:ilvl w:val="0"/>
          <w:numId w:val="45"/>
        </w:numPr>
        <w:spacing w:before="120" w:after="120"/>
      </w:pPr>
      <w:r w:rsidRPr="005C2AE6">
        <w:t xml:space="preserve">Use Liberty Admin Center to start Liberty servers in the </w:t>
      </w:r>
      <w:r w:rsidR="001076C5">
        <w:t xml:space="preserve">Liberty-ND </w:t>
      </w:r>
      <w:proofErr w:type="gramStart"/>
      <w:r w:rsidRPr="005C2AE6">
        <w:t>collective</w:t>
      </w:r>
      <w:proofErr w:type="gramEnd"/>
    </w:p>
    <w:p w14:paraId="30109450" w14:textId="06EF8281" w:rsidR="0077415A" w:rsidRPr="0077415A" w:rsidRDefault="005C2AE6" w:rsidP="00FB754B">
      <w:pPr>
        <w:pStyle w:val="ListParagraph"/>
        <w:numPr>
          <w:ilvl w:val="0"/>
          <w:numId w:val="45"/>
        </w:numPr>
        <w:spacing w:before="120" w:after="120"/>
      </w:pPr>
      <w:r w:rsidRPr="005C2AE6">
        <w:t xml:space="preserve">Validate the deployment and test the </w:t>
      </w:r>
      <w:proofErr w:type="gramStart"/>
      <w:r w:rsidR="001076C5" w:rsidRPr="005C2AE6">
        <w:t>application</w:t>
      </w:r>
      <w:proofErr w:type="gramEnd"/>
    </w:p>
    <w:p w14:paraId="07169C2E" w14:textId="791D7567" w:rsidR="0077415A" w:rsidRPr="0077415A" w:rsidRDefault="0077415A" w:rsidP="00FB754B">
      <w:pPr>
        <w:pStyle w:val="ListParagraph"/>
        <w:numPr>
          <w:ilvl w:val="0"/>
          <w:numId w:val="45"/>
        </w:numPr>
        <w:spacing w:before="120" w:after="120"/>
      </w:pPr>
      <w:r w:rsidRPr="0077415A">
        <w:t xml:space="preserve">Configure </w:t>
      </w:r>
      <w:r w:rsidR="001076C5">
        <w:t xml:space="preserve">Liberty-ND </w:t>
      </w:r>
      <w:r w:rsidRPr="0077415A">
        <w:t>Dynamic Routing</w:t>
      </w:r>
      <w:r w:rsidR="001076C5">
        <w:t xml:space="preserve"> in the Collective Controller</w:t>
      </w:r>
    </w:p>
    <w:p w14:paraId="4D3CA266" w14:textId="4F0774AA" w:rsidR="0077415A" w:rsidRPr="0077415A" w:rsidRDefault="0077415A" w:rsidP="00FB754B">
      <w:pPr>
        <w:pStyle w:val="ListParagraph"/>
        <w:numPr>
          <w:ilvl w:val="0"/>
          <w:numId w:val="45"/>
        </w:numPr>
        <w:spacing w:before="120" w:after="120"/>
      </w:pPr>
      <w:r w:rsidRPr="0077415A">
        <w:t xml:space="preserve">Test the </w:t>
      </w:r>
      <w:r w:rsidR="001076C5">
        <w:t xml:space="preserve">Liberty-ND </w:t>
      </w:r>
      <w:r w:rsidRPr="0077415A">
        <w:t>Dynamic Routing Features</w:t>
      </w:r>
    </w:p>
    <w:p w14:paraId="72A08BE3" w14:textId="2D6E3C32" w:rsidR="0077415A" w:rsidRPr="00246037" w:rsidRDefault="0077415A" w:rsidP="00FB754B">
      <w:pPr>
        <w:pStyle w:val="ListParagraph"/>
        <w:numPr>
          <w:ilvl w:val="0"/>
          <w:numId w:val="45"/>
        </w:numPr>
        <w:spacing w:before="120" w:after="120"/>
      </w:pPr>
      <w:r w:rsidRPr="0077415A">
        <w:t>Build a new Liberty server package that includes an updated</w:t>
      </w:r>
      <w:r w:rsidR="001076C5">
        <w:t xml:space="preserve"> version</w:t>
      </w:r>
      <w:r w:rsidR="0045506B">
        <w:t xml:space="preserve"> </w:t>
      </w:r>
      <w:r w:rsidRPr="0077415A">
        <w:t xml:space="preserve">of </w:t>
      </w:r>
      <w:proofErr w:type="gramStart"/>
      <w:r w:rsidRPr="0077415A">
        <w:t>Liberty</w:t>
      </w:r>
      <w:proofErr w:type="gramEnd"/>
    </w:p>
    <w:p w14:paraId="2CF89CEA" w14:textId="13919CE6" w:rsidR="0077415A" w:rsidRPr="00246037" w:rsidRDefault="0077415A" w:rsidP="00FB754B">
      <w:pPr>
        <w:pStyle w:val="ListParagraph"/>
        <w:numPr>
          <w:ilvl w:val="0"/>
          <w:numId w:val="45"/>
        </w:numPr>
        <w:spacing w:before="120" w:after="120"/>
      </w:pPr>
      <w:r w:rsidRPr="0077415A">
        <w:t>Deploy the new Liberty Server package to a dual installation location.</w:t>
      </w:r>
    </w:p>
    <w:p w14:paraId="528B2439" w14:textId="56158F66" w:rsidR="0077415A" w:rsidRPr="00246037" w:rsidRDefault="0077415A" w:rsidP="00FB754B">
      <w:pPr>
        <w:pStyle w:val="ListParagraph"/>
        <w:numPr>
          <w:ilvl w:val="0"/>
          <w:numId w:val="45"/>
        </w:numPr>
        <w:spacing w:before="120" w:after="120"/>
      </w:pPr>
      <w:r w:rsidRPr="0077415A">
        <w:t>Add the servers as new collective Members into the Collective</w:t>
      </w:r>
    </w:p>
    <w:p w14:paraId="072D1B05" w14:textId="6EF6CDB4" w:rsidR="0077415A" w:rsidRPr="00246037" w:rsidRDefault="0077415A" w:rsidP="00FB754B">
      <w:pPr>
        <w:pStyle w:val="ListParagraph"/>
        <w:numPr>
          <w:ilvl w:val="0"/>
          <w:numId w:val="45"/>
        </w:numPr>
        <w:spacing w:before="120" w:after="120"/>
      </w:pPr>
      <w:r w:rsidRPr="0077415A">
        <w:t>Use Liberty Admin Center to “Ripple Start” the new Liberty Servers</w:t>
      </w:r>
    </w:p>
    <w:p w14:paraId="2A58735D" w14:textId="79081FE1" w:rsidR="0077415A" w:rsidRPr="0077415A" w:rsidRDefault="0077415A" w:rsidP="00FB754B">
      <w:pPr>
        <w:pStyle w:val="ListParagraph"/>
        <w:numPr>
          <w:ilvl w:val="0"/>
          <w:numId w:val="45"/>
        </w:numPr>
        <w:spacing w:before="120" w:after="120"/>
      </w:pPr>
      <w:r w:rsidRPr="0077415A">
        <w:t xml:space="preserve">Test the application with the upgraded Liberty </w:t>
      </w:r>
      <w:proofErr w:type="gramStart"/>
      <w:r w:rsidR="001076C5">
        <w:t>version</w:t>
      </w:r>
      <w:proofErr w:type="gramEnd"/>
      <w:r w:rsidR="001076C5">
        <w:t xml:space="preserve"> </w:t>
      </w:r>
    </w:p>
    <w:p w14:paraId="42DC0C2A" w14:textId="77777777" w:rsidR="0077415A" w:rsidRPr="005C2AE6" w:rsidRDefault="0077415A" w:rsidP="00246037">
      <w:pPr>
        <w:spacing w:before="120" w:after="120"/>
      </w:pPr>
    </w:p>
    <w:p w14:paraId="51AA6069"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The lab environment consists of two Host VMs:</w:t>
      </w:r>
    </w:p>
    <w:p w14:paraId="104189C5" w14:textId="77777777" w:rsidR="005C2AE6" w:rsidRPr="005C2AE6" w:rsidRDefault="005C2AE6" w:rsidP="00FB754B">
      <w:pPr>
        <w:numPr>
          <w:ilvl w:val="0"/>
          <w:numId w:val="23"/>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lastRenderedPageBreak/>
        <w:t>server0.gym.lan</w:t>
      </w:r>
    </w:p>
    <w:p w14:paraId="3D4EF414" w14:textId="77777777" w:rsidR="005C2AE6" w:rsidRPr="005C2AE6" w:rsidRDefault="005C2AE6" w:rsidP="00FB754B">
      <w:pPr>
        <w:numPr>
          <w:ilvl w:val="0"/>
          <w:numId w:val="23"/>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server1.gym.lan</w:t>
      </w:r>
    </w:p>
    <w:p w14:paraId="18F66EDF" w14:textId="29EBA8C6"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You will use Linux shell scripts provided for the lab, to build Liberty server packages, construct a Liberty</w:t>
      </w:r>
      <w:r w:rsidR="00134FF3">
        <w:rPr>
          <w:rFonts w:eastAsia="Times New Roman" w:cs="Arial"/>
          <w:color w:val="1F2328"/>
          <w:kern w:val="0"/>
          <w:szCs w:val="22"/>
          <w14:ligatures w14:val="none"/>
        </w:rPr>
        <w:t xml:space="preserve">- ND </w:t>
      </w:r>
      <w:r w:rsidRPr="005C2AE6">
        <w:rPr>
          <w:rFonts w:eastAsia="Times New Roman" w:cs="Arial"/>
          <w:color w:val="1F2328"/>
          <w:kern w:val="0"/>
          <w:szCs w:val="22"/>
          <w14:ligatures w14:val="none"/>
        </w:rPr>
        <w:t>Collective that spans two host VMs, and deploy the server package to both host VMs.</w:t>
      </w:r>
    </w:p>
    <w:p w14:paraId="41081F0D" w14:textId="5F8B4E81"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The Liberty</w:t>
      </w:r>
      <w:ins w:id="0" w:author="Tom Alcott" w:date="2023-07-28T15:07:00Z">
        <w:r w:rsidR="00134FF3" w:rsidRPr="0045506B">
          <w:rPr>
            <w:rFonts w:eastAsia="Times New Roman" w:cs="Arial"/>
            <w:color w:val="000000" w:themeColor="text1"/>
            <w:kern w:val="0"/>
            <w:szCs w:val="22"/>
            <w14:ligatures w14:val="none"/>
          </w:rPr>
          <w:t>-</w:t>
        </w:r>
      </w:ins>
      <w:r w:rsidR="00134FF3" w:rsidRPr="0045506B">
        <w:rPr>
          <w:rFonts w:eastAsia="Times New Roman" w:cs="Arial"/>
          <w:color w:val="000000" w:themeColor="text1"/>
          <w:kern w:val="0"/>
          <w:szCs w:val="22"/>
          <w14:ligatures w14:val="none"/>
        </w:rPr>
        <w:t xml:space="preserve">ND </w:t>
      </w:r>
      <w:r w:rsidR="00134FF3" w:rsidRPr="005C2AE6">
        <w:rPr>
          <w:rFonts w:eastAsia="Times New Roman" w:cs="Arial"/>
          <w:color w:val="1F2328"/>
          <w:kern w:val="0"/>
          <w:szCs w:val="22"/>
          <w14:ligatures w14:val="none"/>
        </w:rPr>
        <w:t>Collective</w:t>
      </w:r>
      <w:r w:rsidRPr="005C2AE6">
        <w:rPr>
          <w:rFonts w:eastAsia="Times New Roman" w:cs="Arial"/>
          <w:color w:val="1F2328"/>
          <w:kern w:val="0"/>
          <w:szCs w:val="22"/>
          <w14:ligatures w14:val="none"/>
        </w:rPr>
        <w:t xml:space="preserve"> that you will create is illustrated below:</w:t>
      </w:r>
    </w:p>
    <w:p w14:paraId="6F9C1ED8" w14:textId="3760A1F1" w:rsidR="005C2AE6" w:rsidRPr="005C2AE6" w:rsidRDefault="005C2AE6" w:rsidP="005C2AE6">
      <w:pPr>
        <w:spacing w:after="24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04AF7FF3" wp14:editId="2841F86A">
            <wp:extent cx="4579749" cy="3056102"/>
            <wp:effectExtent l="0" t="0" r="5080" b="5080"/>
            <wp:docPr id="70252632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26321" name="Picture 16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2844" cy="3064840"/>
                    </a:xfrm>
                    <a:prstGeom prst="rect">
                      <a:avLst/>
                    </a:prstGeom>
                    <a:noFill/>
                    <a:ln>
                      <a:noFill/>
                    </a:ln>
                  </pic:spPr>
                </pic:pic>
              </a:graphicData>
            </a:graphic>
          </wp:inline>
        </w:drawing>
      </w:r>
    </w:p>
    <w:p w14:paraId="53583E9A"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The “</w:t>
      </w:r>
      <w:r w:rsidRPr="005C2AE6">
        <w:rPr>
          <w:rFonts w:eastAsia="Times New Roman" w:cs="Arial"/>
          <w:b/>
          <w:bCs/>
          <w:color w:val="1F2328"/>
          <w:kern w:val="0"/>
          <w:szCs w:val="22"/>
          <w14:ligatures w14:val="none"/>
        </w:rPr>
        <w:t>server0.gym.lan</w:t>
      </w:r>
      <w:r w:rsidRPr="005C2AE6">
        <w:rPr>
          <w:rFonts w:eastAsia="Times New Roman" w:cs="Arial"/>
          <w:color w:val="1F2328"/>
          <w:kern w:val="0"/>
          <w:szCs w:val="22"/>
          <w14:ligatures w14:val="none"/>
        </w:rPr>
        <w:t>” host VM, which is the primary VM, contains the following components:</w:t>
      </w:r>
    </w:p>
    <w:p w14:paraId="7B6676C7" w14:textId="77777777" w:rsidR="005C2AE6" w:rsidRPr="005C2AE6" w:rsidRDefault="005C2AE6" w:rsidP="00FB754B">
      <w:pPr>
        <w:numPr>
          <w:ilvl w:val="0"/>
          <w:numId w:val="24"/>
        </w:numPr>
        <w:spacing w:before="240"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Liberty Builds and Server packages:</w:t>
      </w:r>
      <w:r w:rsidRPr="005C2AE6">
        <w:rPr>
          <w:rFonts w:eastAsia="Times New Roman" w:cs="Arial"/>
          <w:color w:val="1F2328"/>
          <w:kern w:val="0"/>
          <w:szCs w:val="22"/>
          <w14:ligatures w14:val="none"/>
        </w:rPr>
        <w:t> Think of this as a “build machine” where a build process builds the applications, runs tests, and produces a server package that is ready to be deployed. A server package contains the Liberty binaries, application, default server configurations, which get deployed as a unit to host VMs.</w:t>
      </w:r>
    </w:p>
    <w:p w14:paraId="24E7B285" w14:textId="77777777" w:rsidR="005C2AE6" w:rsidRPr="005C2AE6" w:rsidRDefault="005C2AE6" w:rsidP="00FB754B">
      <w:pPr>
        <w:numPr>
          <w:ilvl w:val="0"/>
          <w:numId w:val="24"/>
        </w:numPr>
        <w:spacing w:before="240"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Collective Controller:</w:t>
      </w:r>
      <w:r w:rsidRPr="005C2AE6">
        <w:rPr>
          <w:rFonts w:eastAsia="Times New Roman" w:cs="Arial"/>
          <w:color w:val="1F2328"/>
          <w:kern w:val="0"/>
          <w:szCs w:val="22"/>
          <w14:ligatures w14:val="none"/>
        </w:rPr>
        <w:t> The collective controller is a Liberty server that is configured with the “</w:t>
      </w:r>
      <w:r w:rsidRPr="005C2AE6">
        <w:rPr>
          <w:rFonts w:eastAsia="Times New Roman" w:cs="Arial"/>
          <w:b/>
          <w:bCs/>
          <w:color w:val="1F2328"/>
          <w:kern w:val="0"/>
          <w:szCs w:val="22"/>
          <w14:ligatures w14:val="none"/>
        </w:rPr>
        <w:t>collectiveController-1.0</w:t>
      </w:r>
      <w:r w:rsidRPr="005C2AE6">
        <w:rPr>
          <w:rFonts w:eastAsia="Times New Roman" w:cs="Arial"/>
          <w:color w:val="1F2328"/>
          <w:kern w:val="0"/>
          <w:szCs w:val="22"/>
          <w14:ligatures w14:val="none"/>
        </w:rPr>
        <w:t>” feature, which enables the Server to act as the management server for the collective.</w:t>
      </w:r>
    </w:p>
    <w:p w14:paraId="67B86677" w14:textId="77777777" w:rsidR="005C2AE6" w:rsidRPr="005C2AE6" w:rsidRDefault="005C2AE6" w:rsidP="005C2AE6">
      <w:pPr>
        <w:ind w:left="720"/>
        <w:rPr>
          <w:rFonts w:eastAsia="Times New Roman" w:cs="Arial"/>
          <w:color w:val="1F2328"/>
          <w:kern w:val="0"/>
          <w:szCs w:val="22"/>
          <w14:ligatures w14:val="none"/>
        </w:rPr>
      </w:pPr>
      <w:r w:rsidRPr="005C2AE6">
        <w:rPr>
          <w:rFonts w:eastAsia="Times New Roman" w:cs="Arial"/>
          <w:b/>
          <w:bCs/>
          <w:color w:val="1F2328"/>
          <w:kern w:val="0"/>
          <w:szCs w:val="22"/>
          <w14:ligatures w14:val="none"/>
        </w:rPr>
        <w:t>Note:</w:t>
      </w:r>
      <w:r w:rsidRPr="005C2AE6">
        <w:rPr>
          <w:rFonts w:eastAsia="Times New Roman" w:cs="Arial"/>
          <w:color w:val="1F2328"/>
          <w:kern w:val="0"/>
          <w:szCs w:val="22"/>
          <w14:ligatures w14:val="none"/>
        </w:rPr>
        <w:t> In most cases the Collective Controller would likely be placed on a dedicated host, but to minimize the size of this demonstration environment, it’s collocated with the host used for builds</w:t>
      </w:r>
    </w:p>
    <w:p w14:paraId="283FCE61" w14:textId="77777777" w:rsidR="005C2AE6" w:rsidRPr="005C2AE6" w:rsidRDefault="005C2AE6" w:rsidP="00FB754B">
      <w:pPr>
        <w:numPr>
          <w:ilvl w:val="0"/>
          <w:numId w:val="24"/>
        </w:numPr>
        <w:spacing w:before="240"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Collective Member:</w:t>
      </w:r>
      <w:r w:rsidRPr="005C2AE6">
        <w:rPr>
          <w:rFonts w:eastAsia="Times New Roman" w:cs="Arial"/>
          <w:color w:val="1F2328"/>
          <w:kern w:val="0"/>
          <w:szCs w:val="22"/>
          <w14:ligatures w14:val="none"/>
        </w:rPr>
        <w:t> Collective members are Liberty Servers that run your application and are joined to the collective with the “</w:t>
      </w:r>
      <w:r w:rsidRPr="005C2AE6">
        <w:rPr>
          <w:rFonts w:eastAsia="Times New Roman" w:cs="Arial"/>
          <w:b/>
          <w:bCs/>
          <w:color w:val="1F2328"/>
          <w:kern w:val="0"/>
          <w:szCs w:val="22"/>
          <w14:ligatures w14:val="none"/>
        </w:rPr>
        <w:t>collectiveMember-1.0</w:t>
      </w:r>
      <w:r w:rsidRPr="005C2AE6">
        <w:rPr>
          <w:rFonts w:eastAsia="Times New Roman" w:cs="Arial"/>
          <w:color w:val="1F2328"/>
          <w:kern w:val="0"/>
          <w:szCs w:val="22"/>
          <w14:ligatures w14:val="none"/>
        </w:rPr>
        <w:t>” feature. Collective members can be centrally managed and take advantage of features such as “dynamic Routing” without requiring Liberty ND licenses for the collective members.</w:t>
      </w:r>
    </w:p>
    <w:p w14:paraId="32DD2F56" w14:textId="77777777" w:rsidR="005C2AE6" w:rsidRPr="005C2AE6" w:rsidRDefault="005C2AE6" w:rsidP="005C2AE6">
      <w:pPr>
        <w:ind w:left="720"/>
        <w:rPr>
          <w:rFonts w:eastAsia="Times New Roman" w:cs="Arial"/>
          <w:color w:val="1F2328"/>
          <w:kern w:val="0"/>
          <w:szCs w:val="22"/>
          <w14:ligatures w14:val="none"/>
        </w:rPr>
      </w:pPr>
      <w:r w:rsidRPr="005C2AE6">
        <w:rPr>
          <w:rFonts w:eastAsia="Times New Roman" w:cs="Arial"/>
          <w:b/>
          <w:bCs/>
          <w:color w:val="1F2328"/>
          <w:kern w:val="0"/>
          <w:szCs w:val="22"/>
          <w14:ligatures w14:val="none"/>
        </w:rPr>
        <w:lastRenderedPageBreak/>
        <w:t>Note:</w:t>
      </w:r>
      <w:r w:rsidRPr="005C2AE6">
        <w:rPr>
          <w:rFonts w:eastAsia="Times New Roman" w:cs="Arial"/>
          <w:color w:val="1F2328"/>
          <w:kern w:val="0"/>
          <w:szCs w:val="22"/>
          <w14:ligatures w14:val="none"/>
        </w:rPr>
        <w:t> In most cases Liberty collective members are not located on the same host as collective controllers, but to minimize the size of this demonstration environment a collective member is collocated with a collective controller.</w:t>
      </w:r>
    </w:p>
    <w:p w14:paraId="6A6DD6BF" w14:textId="77777777" w:rsidR="005C2AE6" w:rsidRPr="005C2AE6" w:rsidRDefault="005C2AE6" w:rsidP="00FB754B">
      <w:pPr>
        <w:numPr>
          <w:ilvl w:val="0"/>
          <w:numId w:val="24"/>
        </w:numPr>
        <w:spacing w:before="240"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Http Server:</w:t>
      </w:r>
      <w:r w:rsidRPr="005C2AE6">
        <w:rPr>
          <w:rFonts w:eastAsia="Times New Roman" w:cs="Arial"/>
          <w:color w:val="1F2328"/>
          <w:kern w:val="0"/>
          <w:szCs w:val="22"/>
          <w14:ligatures w14:val="none"/>
        </w:rPr>
        <w:t> The IBM HTTP server is used in some labs to showcase Liberty capabilities such as Dynamic Routing, Session Persistence, and fail-over scenarios.</w:t>
      </w:r>
    </w:p>
    <w:p w14:paraId="12D45BCB" w14:textId="77777777" w:rsidR="005C2AE6" w:rsidRDefault="005C2AE6" w:rsidP="00246037">
      <w:pPr>
        <w:rPr>
          <w:rFonts w:eastAsia="Times New Roman" w:cs="Arial"/>
          <w:color w:val="1F2328"/>
          <w:kern w:val="0"/>
          <w:szCs w:val="22"/>
          <w14:ligatures w14:val="none"/>
        </w:rPr>
      </w:pPr>
      <w:r w:rsidRPr="005C2AE6">
        <w:rPr>
          <w:rFonts w:eastAsia="Times New Roman" w:cs="Arial"/>
          <w:b/>
          <w:bCs/>
          <w:color w:val="1F2328"/>
          <w:kern w:val="0"/>
          <w:szCs w:val="22"/>
          <w14:ligatures w14:val="none"/>
        </w:rPr>
        <w:t>Note:</w:t>
      </w:r>
      <w:r w:rsidRPr="005C2AE6">
        <w:rPr>
          <w:rFonts w:eastAsia="Times New Roman" w:cs="Arial"/>
          <w:color w:val="1F2328"/>
          <w:kern w:val="0"/>
          <w:szCs w:val="22"/>
          <w14:ligatures w14:val="none"/>
        </w:rPr>
        <w:t> In most cases the HTTP server is placed on a dedicated host located in the DMZ, but to minimize the size of this demonstration environment, it’s collocated with Liberty processes.</w:t>
      </w:r>
    </w:p>
    <w:p w14:paraId="0C67C02E" w14:textId="77777777" w:rsidR="00246037" w:rsidRPr="005C2AE6" w:rsidRDefault="00246037" w:rsidP="005C2AE6">
      <w:pPr>
        <w:ind w:left="720"/>
        <w:rPr>
          <w:rFonts w:eastAsia="Times New Roman" w:cs="Arial"/>
          <w:color w:val="1F2328"/>
          <w:kern w:val="0"/>
          <w:szCs w:val="22"/>
          <w14:ligatures w14:val="none"/>
        </w:rPr>
      </w:pPr>
    </w:p>
    <w:p w14:paraId="77D23EA1"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The “</w:t>
      </w:r>
      <w:r w:rsidRPr="005C2AE6">
        <w:rPr>
          <w:rFonts w:eastAsia="Times New Roman" w:cs="Arial"/>
          <w:b/>
          <w:bCs/>
          <w:color w:val="1F2328"/>
          <w:kern w:val="0"/>
          <w:szCs w:val="22"/>
          <w14:ligatures w14:val="none"/>
        </w:rPr>
        <w:t>server1.gym.lan</w:t>
      </w:r>
      <w:r w:rsidRPr="005C2AE6">
        <w:rPr>
          <w:rFonts w:eastAsia="Times New Roman" w:cs="Arial"/>
          <w:color w:val="1F2328"/>
          <w:kern w:val="0"/>
          <w:szCs w:val="22"/>
          <w14:ligatures w14:val="none"/>
        </w:rPr>
        <w:t>” VM contains the following components:</w:t>
      </w:r>
    </w:p>
    <w:p w14:paraId="57B9960E" w14:textId="77777777" w:rsidR="005C2AE6" w:rsidRPr="005C2AE6" w:rsidRDefault="005C2AE6" w:rsidP="00FB754B">
      <w:pPr>
        <w:numPr>
          <w:ilvl w:val="0"/>
          <w:numId w:val="25"/>
        </w:numPr>
        <w:spacing w:before="100" w:beforeAutospacing="1" w:after="100" w:afterAutospacing="1"/>
        <w:rPr>
          <w:rFonts w:eastAsia="Times New Roman" w:cs="Arial"/>
          <w:color w:val="1F2328"/>
          <w:kern w:val="0"/>
          <w:szCs w:val="22"/>
          <w14:ligatures w14:val="none"/>
        </w:rPr>
      </w:pPr>
      <w:r w:rsidRPr="005C2AE6">
        <w:rPr>
          <w:rFonts w:eastAsia="Times New Roman" w:cs="Arial"/>
          <w:b/>
          <w:bCs/>
          <w:color w:val="1F2328"/>
          <w:kern w:val="0"/>
          <w:szCs w:val="22"/>
          <w14:ligatures w14:val="none"/>
        </w:rPr>
        <w:t>Collective Member:</w:t>
      </w:r>
      <w:r w:rsidRPr="005C2AE6">
        <w:rPr>
          <w:rFonts w:eastAsia="Times New Roman" w:cs="Arial"/>
          <w:color w:val="1F2328"/>
          <w:kern w:val="0"/>
          <w:szCs w:val="22"/>
          <w14:ligatures w14:val="none"/>
        </w:rPr>
        <w:t> Collective members are Liberty Servers that run your application and are joined to the collective with the “</w:t>
      </w:r>
      <w:r w:rsidRPr="005C2AE6">
        <w:rPr>
          <w:rFonts w:eastAsia="Times New Roman" w:cs="Arial"/>
          <w:b/>
          <w:bCs/>
          <w:color w:val="1F2328"/>
          <w:kern w:val="0"/>
          <w:szCs w:val="22"/>
          <w14:ligatures w14:val="none"/>
        </w:rPr>
        <w:t>collectiveMember-1.0</w:t>
      </w:r>
      <w:r w:rsidRPr="005C2AE6">
        <w:rPr>
          <w:rFonts w:eastAsia="Times New Roman" w:cs="Arial"/>
          <w:color w:val="1F2328"/>
          <w:kern w:val="0"/>
          <w:szCs w:val="22"/>
          <w14:ligatures w14:val="none"/>
        </w:rPr>
        <w:t>” feature.</w:t>
      </w:r>
    </w:p>
    <w:p w14:paraId="05BE82C3" w14:textId="77777777" w:rsidR="005C2AE6" w:rsidRPr="005C2AE6" w:rsidRDefault="005C2AE6" w:rsidP="005C2AE6">
      <w:pPr>
        <w:spacing w:before="360" w:after="240"/>
        <w:outlineLvl w:val="1"/>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t>Accessing the environment</w:t>
      </w:r>
    </w:p>
    <w:p w14:paraId="35072A30" w14:textId="5D4A3BA0" w:rsidR="005C2AE6" w:rsidRPr="005C2AE6" w:rsidRDefault="005C2AE6" w:rsidP="005C2AE6">
      <w:pPr>
        <w:spacing w:after="240"/>
        <w:rPr>
          <w:rFonts w:eastAsia="Times New Roman" w:cs="Arial"/>
          <w:color w:val="1F2328"/>
          <w:kern w:val="0"/>
          <w:szCs w:val="22"/>
          <w14:ligatures w14:val="none"/>
        </w:rPr>
      </w:pPr>
    </w:p>
    <w:p w14:paraId="2EA902B3" w14:textId="77777777" w:rsidR="005C2AE6" w:rsidRPr="005C2AE6" w:rsidRDefault="005C2AE6" w:rsidP="00FB754B">
      <w:pPr>
        <w:numPr>
          <w:ilvl w:val="0"/>
          <w:numId w:val="26"/>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Access the lab environment from your web browser.</w:t>
      </w:r>
    </w:p>
    <w:p w14:paraId="3257DC13" w14:textId="0373EB60" w:rsidR="00E01EA0" w:rsidRPr="00E01EA0" w:rsidRDefault="00E01EA0" w:rsidP="00E01EA0">
      <w:pPr>
        <w:pStyle w:val="ListParagraph"/>
        <w:numPr>
          <w:ilvl w:val="1"/>
          <w:numId w:val="26"/>
        </w:numPr>
        <w:spacing w:before="240" w:after="240"/>
        <w:rPr>
          <w:rFonts w:eastAsia="Times New Roman" w:cs="Arial"/>
          <w:color w:val="1F2328"/>
          <w:kern w:val="0"/>
          <w:szCs w:val="22"/>
          <w14:ligatures w14:val="none"/>
        </w:rPr>
      </w:pPr>
      <w:r w:rsidRPr="00E01EA0">
        <w:rPr>
          <w:rFonts w:eastAsia="Times New Roman" w:cs="Arial"/>
          <w:color w:val="1F2328"/>
          <w:kern w:val="0"/>
          <w:szCs w:val="22"/>
          <w14:ligatures w14:val="none"/>
        </w:rPr>
        <w:t xml:space="preserve">Click the </w:t>
      </w:r>
      <w:r>
        <w:rPr>
          <w:rFonts w:eastAsia="Times New Roman" w:cs="Arial"/>
          <w:color w:val="1F2328"/>
          <w:kern w:val="0"/>
          <w:szCs w:val="22"/>
          <w14:ligatures w14:val="none"/>
        </w:rPr>
        <w:t>l</w:t>
      </w:r>
      <w:r w:rsidRPr="00E01EA0">
        <w:rPr>
          <w:rFonts w:eastAsia="Times New Roman" w:cs="Arial"/>
          <w:color w:val="1F2328"/>
          <w:kern w:val="0"/>
          <w:szCs w:val="22"/>
          <w14:ligatures w14:val="none"/>
        </w:rPr>
        <w:t>ab environment URL link provided.</w:t>
      </w:r>
    </w:p>
    <w:p w14:paraId="2B1372A4" w14:textId="2EEC842F" w:rsidR="00E01EA0" w:rsidRPr="00E01EA0" w:rsidRDefault="00E01EA0" w:rsidP="00E01EA0">
      <w:pPr>
        <w:spacing w:after="240"/>
        <w:ind w:left="1440"/>
        <w:rPr>
          <w:rFonts w:eastAsia="Times New Roman" w:cs="Arial"/>
          <w:color w:val="1F2328"/>
          <w:kern w:val="0"/>
          <w:szCs w:val="22"/>
          <w14:ligatures w14:val="none"/>
        </w:rPr>
      </w:pPr>
      <w:r>
        <w:rPr>
          <w:rFonts w:eastAsia="Times New Roman" w:cs="Arial"/>
          <w:color w:val="1F2328"/>
          <w:kern w:val="0"/>
          <w:szCs w:val="22"/>
          <w14:ligatures w14:val="none"/>
        </w:rPr>
        <w:t>The l</w:t>
      </w:r>
      <w:r w:rsidRPr="00E01EA0">
        <w:rPr>
          <w:rFonts w:eastAsia="Times New Roman" w:cs="Arial"/>
          <w:color w:val="1F2328"/>
          <w:kern w:val="0"/>
          <w:szCs w:val="22"/>
          <w14:ligatures w14:val="none"/>
        </w:rPr>
        <w:t>ab environment</w:t>
      </w:r>
      <w:r>
        <w:rPr>
          <w:rFonts w:eastAsia="Times New Roman" w:cs="Arial"/>
          <w:color w:val="1F2328"/>
          <w:kern w:val="0"/>
          <w:szCs w:val="22"/>
          <w14:ligatures w14:val="none"/>
        </w:rPr>
        <w:t xml:space="preserve"> page is displayed, t</w:t>
      </w:r>
      <w:r w:rsidRPr="005C2AE6">
        <w:rPr>
          <w:rFonts w:eastAsia="Times New Roman" w:cs="Arial"/>
          <w:color w:val="1F2328"/>
          <w:kern w:val="0"/>
          <w:szCs w:val="22"/>
          <w14:ligatures w14:val="none"/>
        </w:rPr>
        <w:t>he lab environment contains two (2) Linux VMs</w:t>
      </w:r>
      <w:r>
        <w:rPr>
          <w:rFonts w:eastAsia="Times New Roman" w:cs="Arial"/>
          <w:color w:val="1F2328"/>
          <w:kern w:val="0"/>
          <w:szCs w:val="22"/>
          <w14:ligatures w14:val="none"/>
        </w:rPr>
        <w:t xml:space="preserve">, </w:t>
      </w:r>
      <w:r w:rsidRPr="00E01EA0">
        <w:rPr>
          <w:rFonts w:eastAsia="Times New Roman" w:cs="Arial"/>
          <w:b/>
          <w:bCs/>
          <w:color w:val="1F2328"/>
          <w:kern w:val="0"/>
          <w:szCs w:val="22"/>
          <w14:ligatures w14:val="none"/>
        </w:rPr>
        <w:t xml:space="preserve">server0 </w:t>
      </w:r>
      <w:r>
        <w:rPr>
          <w:rFonts w:eastAsia="Times New Roman" w:cs="Arial"/>
          <w:color w:val="1F2328"/>
          <w:kern w:val="0"/>
          <w:szCs w:val="22"/>
          <w14:ligatures w14:val="none"/>
        </w:rPr>
        <w:t xml:space="preserve">and </w:t>
      </w:r>
      <w:r w:rsidRPr="00E01EA0">
        <w:rPr>
          <w:rFonts w:eastAsia="Times New Roman" w:cs="Arial"/>
          <w:b/>
          <w:bCs/>
          <w:color w:val="1F2328"/>
          <w:kern w:val="0"/>
          <w:szCs w:val="22"/>
          <w14:ligatures w14:val="none"/>
        </w:rPr>
        <w:t>server1</w:t>
      </w:r>
      <w:r>
        <w:rPr>
          <w:rFonts w:eastAsia="Times New Roman" w:cs="Arial"/>
          <w:color w:val="1F2328"/>
          <w:kern w:val="0"/>
          <w:szCs w:val="22"/>
          <w14:ligatures w14:val="none"/>
        </w:rPr>
        <w:t xml:space="preserve">.  The VM </w:t>
      </w:r>
      <w:r w:rsidRPr="00E01EA0">
        <w:rPr>
          <w:rFonts w:eastAsia="Times New Roman" w:cs="Arial"/>
          <w:b/>
          <w:bCs/>
          <w:color w:val="1F2328"/>
          <w:kern w:val="0"/>
          <w:szCs w:val="22"/>
          <w14:ligatures w14:val="none"/>
        </w:rPr>
        <w:t>server0</w:t>
      </w:r>
      <w:r>
        <w:rPr>
          <w:rFonts w:eastAsia="Times New Roman" w:cs="Arial"/>
          <w:color w:val="1F2328"/>
          <w:kern w:val="0"/>
          <w:szCs w:val="22"/>
          <w14:ligatures w14:val="none"/>
        </w:rPr>
        <w:t xml:space="preserve"> is the one with the Graphical User Interface (GUI) for you to access and work in this lab.</w:t>
      </w:r>
    </w:p>
    <w:p w14:paraId="1A74A100" w14:textId="35326A8F" w:rsidR="00E01EA0" w:rsidRPr="00E01EA0" w:rsidRDefault="00E01EA0" w:rsidP="00E01EA0">
      <w:pPr>
        <w:spacing w:before="240" w:after="240"/>
        <w:ind w:left="1440"/>
        <w:rPr>
          <w:rFonts w:eastAsia="Times New Roman" w:cs="Arial"/>
          <w:color w:val="1F2328"/>
          <w:kern w:val="0"/>
          <w:szCs w:val="22"/>
          <w14:ligatures w14:val="none"/>
        </w:rPr>
      </w:pPr>
      <w:r w:rsidRPr="00E01EA0">
        <w:rPr>
          <w:noProof/>
        </w:rPr>
        <w:drawing>
          <wp:inline distT="0" distB="0" distL="0" distR="0" wp14:anchorId="6A2EC1EB" wp14:editId="57511973">
            <wp:extent cx="4242987" cy="2460570"/>
            <wp:effectExtent l="0" t="0" r="0" b="3810"/>
            <wp:docPr id="91220248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02484" name="Picture 1" descr="Screens screenshot of a computer&#10;&#10;Description automatically generated"/>
                    <pic:cNvPicPr/>
                  </pic:nvPicPr>
                  <pic:blipFill>
                    <a:blip r:embed="rId7"/>
                    <a:stretch>
                      <a:fillRect/>
                    </a:stretch>
                  </pic:blipFill>
                  <pic:spPr>
                    <a:xfrm>
                      <a:off x="0" y="0"/>
                      <a:ext cx="4260563" cy="2470762"/>
                    </a:xfrm>
                    <a:prstGeom prst="rect">
                      <a:avLst/>
                    </a:prstGeom>
                  </pic:spPr>
                </pic:pic>
              </a:graphicData>
            </a:graphic>
          </wp:inline>
        </w:drawing>
      </w:r>
    </w:p>
    <w:p w14:paraId="6C1DA1A1" w14:textId="4F303DB7" w:rsidR="00E01EA0" w:rsidRDefault="00E01EA0" w:rsidP="00E01EA0">
      <w:pPr>
        <w:pStyle w:val="ListParagraph"/>
        <w:numPr>
          <w:ilvl w:val="1"/>
          <w:numId w:val="26"/>
        </w:numPr>
        <w:spacing w:before="240" w:after="240"/>
        <w:rPr>
          <w:rFonts w:eastAsia="Times New Roman" w:cs="Arial"/>
          <w:color w:val="1F2328"/>
          <w:kern w:val="0"/>
          <w:szCs w:val="22"/>
          <w14:ligatures w14:val="none"/>
        </w:rPr>
      </w:pPr>
      <w:r>
        <w:rPr>
          <w:rFonts w:eastAsia="Times New Roman" w:cs="Arial"/>
          <w:color w:val="1F2328"/>
          <w:kern w:val="0"/>
          <w:szCs w:val="22"/>
          <w14:ligatures w14:val="none"/>
        </w:rPr>
        <w:t xml:space="preserve">Click </w:t>
      </w:r>
      <w:r w:rsidRPr="00E01EA0">
        <w:rPr>
          <w:rFonts w:eastAsia="Times New Roman" w:cs="Arial"/>
          <w:b/>
          <w:bCs/>
          <w:color w:val="1F2328"/>
          <w:kern w:val="0"/>
          <w:szCs w:val="22"/>
          <w14:ligatures w14:val="none"/>
        </w:rPr>
        <w:t>server0</w:t>
      </w:r>
      <w:r>
        <w:rPr>
          <w:rFonts w:eastAsia="Times New Roman" w:cs="Arial"/>
          <w:color w:val="1F2328"/>
          <w:kern w:val="0"/>
          <w:szCs w:val="22"/>
          <w14:ligatures w14:val="none"/>
        </w:rPr>
        <w:t xml:space="preserve"> icon to access it.</w:t>
      </w:r>
    </w:p>
    <w:p w14:paraId="384E16AC" w14:textId="5C9261D5" w:rsidR="00E01EA0" w:rsidRPr="00E01EA0" w:rsidRDefault="00E01EA0" w:rsidP="00E01EA0">
      <w:pPr>
        <w:spacing w:before="240" w:after="240"/>
        <w:ind w:left="1440"/>
        <w:rPr>
          <w:rFonts w:eastAsia="Times New Roman" w:cs="Arial"/>
          <w:color w:val="1F2328"/>
          <w:kern w:val="0"/>
          <w:szCs w:val="22"/>
          <w14:ligatures w14:val="none"/>
        </w:rPr>
      </w:pPr>
      <w:r w:rsidRPr="00E01EA0">
        <w:rPr>
          <w:noProof/>
        </w:rPr>
        <w:lastRenderedPageBreak/>
        <w:drawing>
          <wp:inline distT="0" distB="0" distL="0" distR="0" wp14:anchorId="76C0207C" wp14:editId="206E3C5E">
            <wp:extent cx="1359849" cy="1958945"/>
            <wp:effectExtent l="0" t="0" r="0" b="0"/>
            <wp:docPr id="198363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38204" name="Picture 1" descr="A screenshot of a computer&#10;&#10;Description automatically generated"/>
                    <pic:cNvPicPr/>
                  </pic:nvPicPr>
                  <pic:blipFill>
                    <a:blip r:embed="rId8"/>
                    <a:stretch>
                      <a:fillRect/>
                    </a:stretch>
                  </pic:blipFill>
                  <pic:spPr>
                    <a:xfrm>
                      <a:off x="0" y="0"/>
                      <a:ext cx="1375548" cy="1981561"/>
                    </a:xfrm>
                    <a:prstGeom prst="rect">
                      <a:avLst/>
                    </a:prstGeom>
                  </pic:spPr>
                </pic:pic>
              </a:graphicData>
            </a:graphic>
          </wp:inline>
        </w:drawing>
      </w:r>
    </w:p>
    <w:p w14:paraId="62F5C3F5" w14:textId="0F1828FB" w:rsidR="003A4C72" w:rsidRPr="003A4C72" w:rsidRDefault="00134FF3" w:rsidP="003A4C72">
      <w:pPr>
        <w:pStyle w:val="ListParagraph"/>
        <w:numPr>
          <w:ilvl w:val="1"/>
          <w:numId w:val="26"/>
        </w:numPr>
        <w:spacing w:before="240" w:after="240"/>
        <w:rPr>
          <w:rFonts w:eastAsia="Times New Roman" w:cs="Arial"/>
          <w:color w:val="1F2328"/>
          <w:kern w:val="0"/>
          <w:szCs w:val="22"/>
          <w14:ligatures w14:val="none"/>
        </w:rPr>
      </w:pPr>
      <w:r>
        <w:rPr>
          <w:rFonts w:eastAsia="Times New Roman" w:cs="Arial"/>
          <w:color w:val="1F2328"/>
          <w:kern w:val="0"/>
          <w:szCs w:val="22"/>
          <w14:ligatures w14:val="none"/>
        </w:rPr>
        <w:t>If prompted</w:t>
      </w:r>
      <w:r w:rsidR="00B75409">
        <w:rPr>
          <w:rFonts w:eastAsia="Times New Roman" w:cs="Arial"/>
          <w:color w:val="1F2328"/>
          <w:kern w:val="0"/>
          <w:szCs w:val="22"/>
          <w14:ligatures w14:val="none"/>
        </w:rPr>
        <w:t xml:space="preserve"> i</w:t>
      </w:r>
      <w:r w:rsidR="00E01EA0">
        <w:rPr>
          <w:rFonts w:eastAsia="Times New Roman" w:cs="Arial"/>
          <w:color w:val="1F2328"/>
          <w:kern w:val="0"/>
          <w:szCs w:val="22"/>
          <w14:ligatures w14:val="none"/>
        </w:rPr>
        <w:t xml:space="preserve">n the VM login screen, </w:t>
      </w:r>
      <w:r w:rsidR="003A4C72">
        <w:rPr>
          <w:rFonts w:eastAsia="Times New Roman" w:cs="Arial"/>
          <w:color w:val="1F2328"/>
          <w:kern w:val="0"/>
          <w:szCs w:val="22"/>
          <w14:ligatures w14:val="none"/>
        </w:rPr>
        <w:t>l</w:t>
      </w:r>
      <w:r w:rsidR="003A4C72" w:rsidRPr="003A4C72">
        <w:rPr>
          <w:rFonts w:eastAsia="Times New Roman" w:cs="Arial"/>
          <w:color w:val="1F2328"/>
          <w:kern w:val="0"/>
          <w:szCs w:val="22"/>
          <w14:ligatures w14:val="none"/>
        </w:rPr>
        <w:t>ogin to the </w:t>
      </w:r>
      <w:r w:rsidR="003A4C72" w:rsidRPr="003A4C72">
        <w:rPr>
          <w:rFonts w:eastAsia="Times New Roman" w:cs="Arial"/>
          <w:b/>
          <w:bCs/>
          <w:color w:val="1F2328"/>
          <w:kern w:val="0"/>
          <w:szCs w:val="22"/>
          <w14:ligatures w14:val="none"/>
        </w:rPr>
        <w:t>server0</w:t>
      </w:r>
      <w:r w:rsidR="003A4C72" w:rsidRPr="003A4C72">
        <w:rPr>
          <w:rFonts w:eastAsia="Times New Roman" w:cs="Arial"/>
          <w:color w:val="1F2328"/>
          <w:kern w:val="0"/>
          <w:szCs w:val="22"/>
          <w14:ligatures w14:val="none"/>
        </w:rPr>
        <w:t> VM using the credentials below:</w:t>
      </w:r>
    </w:p>
    <w:p w14:paraId="096B6BD1" w14:textId="77777777" w:rsidR="003A4C72" w:rsidRPr="005C2AE6" w:rsidRDefault="003A4C72" w:rsidP="003A4C72">
      <w:pPr>
        <w:spacing w:before="240" w:after="240"/>
        <w:ind w:left="1440"/>
        <w:rPr>
          <w:rFonts w:eastAsia="Times New Roman" w:cs="Arial"/>
          <w:color w:val="1F2328"/>
          <w:kern w:val="0"/>
          <w:szCs w:val="22"/>
          <w14:ligatures w14:val="none"/>
        </w:rPr>
      </w:pPr>
      <w:r w:rsidRPr="005C2AE6">
        <w:rPr>
          <w:rFonts w:eastAsia="Times New Roman" w:cs="Arial"/>
          <w:color w:val="1F2328"/>
          <w:kern w:val="0"/>
          <w:szCs w:val="22"/>
          <w14:ligatures w14:val="none"/>
        </w:rPr>
        <w:t>User ID: </w:t>
      </w:r>
      <w:r w:rsidRPr="005C2AE6">
        <w:rPr>
          <w:rFonts w:eastAsia="Times New Roman" w:cs="Arial"/>
          <w:b/>
          <w:bCs/>
          <w:color w:val="1F2328"/>
          <w:kern w:val="0"/>
          <w:szCs w:val="22"/>
          <w14:ligatures w14:val="none"/>
        </w:rPr>
        <w:t>techzone</w:t>
      </w:r>
    </w:p>
    <w:p w14:paraId="7913F448" w14:textId="77777777" w:rsidR="003A4C72" w:rsidRPr="005C2AE6" w:rsidRDefault="003A4C72" w:rsidP="003A4C72">
      <w:pPr>
        <w:spacing w:before="240" w:after="240"/>
        <w:ind w:left="1440"/>
        <w:rPr>
          <w:rFonts w:eastAsia="Times New Roman" w:cs="Arial"/>
          <w:color w:val="1F2328"/>
          <w:kern w:val="0"/>
          <w:szCs w:val="22"/>
          <w14:ligatures w14:val="none"/>
        </w:rPr>
      </w:pPr>
      <w:r w:rsidRPr="005C2AE6">
        <w:rPr>
          <w:rFonts w:eastAsia="Times New Roman" w:cs="Arial"/>
          <w:color w:val="1F2328"/>
          <w:kern w:val="0"/>
          <w:szCs w:val="22"/>
          <w14:ligatures w14:val="none"/>
        </w:rPr>
        <w:t>Password: </w:t>
      </w:r>
      <w:r w:rsidRPr="005C2AE6">
        <w:rPr>
          <w:rFonts w:eastAsia="Times New Roman" w:cs="Arial"/>
          <w:b/>
          <w:bCs/>
          <w:color w:val="1F2328"/>
          <w:kern w:val="0"/>
          <w:szCs w:val="22"/>
          <w14:ligatures w14:val="none"/>
        </w:rPr>
        <w:t>IBMDem0s!</w:t>
      </w:r>
    </w:p>
    <w:p w14:paraId="1EB0BF98" w14:textId="6E522EF6" w:rsidR="003A4C72" w:rsidRPr="003A4C72" w:rsidRDefault="00F220F9" w:rsidP="00F220F9">
      <w:pPr>
        <w:spacing w:before="240" w:after="240"/>
        <w:ind w:left="1440"/>
        <w:rPr>
          <w:rFonts w:eastAsia="Times New Roman" w:cs="Arial"/>
          <w:color w:val="1F2328"/>
          <w:kern w:val="0"/>
          <w:szCs w:val="22"/>
          <w14:ligatures w14:val="none"/>
        </w:rPr>
      </w:pPr>
      <w:r w:rsidRPr="005C2AE6">
        <w:rPr>
          <w:rFonts w:eastAsia="Times New Roman" w:cs="Arial"/>
          <w:b/>
          <w:bCs/>
          <w:color w:val="1F2328"/>
          <w:kern w:val="0"/>
          <w:szCs w:val="22"/>
          <w14:ligatures w14:val="none"/>
        </w:rPr>
        <w:t>Note:</w:t>
      </w:r>
      <w:r w:rsidRPr="005C2AE6">
        <w:rPr>
          <w:rFonts w:eastAsia="Times New Roman" w:cs="Arial"/>
          <w:color w:val="1F2328"/>
          <w:kern w:val="0"/>
          <w:szCs w:val="22"/>
          <w14:ligatures w14:val="none"/>
        </w:rPr>
        <w:t xml:space="preserve"> That is a numeric zero in </w:t>
      </w:r>
      <w:r w:rsidRPr="00F220F9">
        <w:rPr>
          <w:rFonts w:eastAsia="Times New Roman" w:cs="Arial"/>
          <w:b/>
          <w:bCs/>
          <w:color w:val="1F2328"/>
          <w:kern w:val="0"/>
          <w:szCs w:val="22"/>
          <w14:ligatures w14:val="none"/>
        </w:rPr>
        <w:t>IBMDem0</w:t>
      </w:r>
      <w:proofErr w:type="gramStart"/>
      <w:r w:rsidRPr="00F220F9">
        <w:rPr>
          <w:rFonts w:eastAsia="Times New Roman" w:cs="Arial"/>
          <w:b/>
          <w:bCs/>
          <w:color w:val="1F2328"/>
          <w:kern w:val="0"/>
          <w:szCs w:val="22"/>
          <w14:ligatures w14:val="none"/>
        </w:rPr>
        <w:t>s!</w:t>
      </w:r>
      <w:r>
        <w:rPr>
          <w:rFonts w:eastAsia="Times New Roman" w:cs="Arial"/>
          <w:color w:val="1F2328"/>
          <w:kern w:val="0"/>
          <w:szCs w:val="22"/>
          <w14:ligatures w14:val="none"/>
        </w:rPr>
        <w:t>.</w:t>
      </w:r>
      <w:proofErr w:type="gramEnd"/>
    </w:p>
    <w:p w14:paraId="3359BF8D" w14:textId="540E9FBC" w:rsidR="003A4C72" w:rsidRDefault="003A4C72" w:rsidP="00E01EA0">
      <w:pPr>
        <w:pStyle w:val="ListParagraph"/>
        <w:numPr>
          <w:ilvl w:val="1"/>
          <w:numId w:val="26"/>
        </w:numPr>
        <w:spacing w:before="240" w:after="240"/>
        <w:rPr>
          <w:rFonts w:eastAsia="Times New Roman" w:cs="Arial"/>
          <w:color w:val="1F2328"/>
          <w:kern w:val="0"/>
          <w:szCs w:val="22"/>
          <w14:ligatures w14:val="none"/>
        </w:rPr>
      </w:pPr>
      <w:r>
        <w:rPr>
          <w:rFonts w:eastAsia="Times New Roman" w:cs="Arial"/>
          <w:color w:val="1F2328"/>
          <w:kern w:val="0"/>
          <w:szCs w:val="22"/>
          <w14:ligatures w14:val="none"/>
        </w:rPr>
        <w:t>The server0 VM GUI is displayed, click the RedHat icon in the middle of screen to bring up the VM desktop UI.</w:t>
      </w:r>
    </w:p>
    <w:p w14:paraId="7E953489" w14:textId="2B0DFFAD" w:rsidR="003A4C72" w:rsidRDefault="003A4C72" w:rsidP="003A4C72">
      <w:pPr>
        <w:spacing w:before="240" w:after="240"/>
        <w:ind w:left="1440"/>
        <w:rPr>
          <w:rFonts w:eastAsia="Times New Roman" w:cs="Arial"/>
          <w:color w:val="1F2328"/>
          <w:kern w:val="0"/>
          <w:szCs w:val="22"/>
          <w14:ligatures w14:val="none"/>
        </w:rPr>
      </w:pPr>
      <w:r w:rsidRPr="003A4C72">
        <w:rPr>
          <w:noProof/>
        </w:rPr>
        <w:drawing>
          <wp:inline distT="0" distB="0" distL="0" distR="0" wp14:anchorId="531662CB" wp14:editId="138B1563">
            <wp:extent cx="3969522" cy="2676883"/>
            <wp:effectExtent l="0" t="0" r="5715" b="3175"/>
            <wp:docPr id="730522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2122" name="Picture 1" descr="A screenshot of a computer&#10;&#10;Description automatically generated"/>
                    <pic:cNvPicPr/>
                  </pic:nvPicPr>
                  <pic:blipFill>
                    <a:blip r:embed="rId9"/>
                    <a:stretch>
                      <a:fillRect/>
                    </a:stretch>
                  </pic:blipFill>
                  <pic:spPr>
                    <a:xfrm>
                      <a:off x="0" y="0"/>
                      <a:ext cx="3990107" cy="2690765"/>
                    </a:xfrm>
                    <a:prstGeom prst="rect">
                      <a:avLst/>
                    </a:prstGeom>
                  </pic:spPr>
                </pic:pic>
              </a:graphicData>
            </a:graphic>
          </wp:inline>
        </w:drawing>
      </w:r>
    </w:p>
    <w:p w14:paraId="3D3176D3" w14:textId="182C4CD0" w:rsidR="003A4C72" w:rsidRDefault="003A4C72" w:rsidP="003A4C72">
      <w:pPr>
        <w:spacing w:before="240" w:after="240"/>
        <w:ind w:left="1440"/>
        <w:rPr>
          <w:rFonts w:eastAsia="Times New Roman" w:cs="Arial"/>
          <w:color w:val="1F2328"/>
          <w:kern w:val="0"/>
          <w:szCs w:val="22"/>
          <w14:ligatures w14:val="none"/>
        </w:rPr>
      </w:pPr>
      <w:r>
        <w:rPr>
          <w:rFonts w:eastAsia="Times New Roman" w:cs="Arial"/>
          <w:color w:val="1F2328"/>
          <w:kern w:val="0"/>
          <w:szCs w:val="22"/>
          <w14:ligatures w14:val="none"/>
        </w:rPr>
        <w:t>The VM desktop UI is displayed.</w:t>
      </w:r>
    </w:p>
    <w:p w14:paraId="0C277A1F" w14:textId="22E0BF37" w:rsidR="005C2AE6" w:rsidRPr="005C2AE6" w:rsidRDefault="003A4C72" w:rsidP="00F220F9">
      <w:pPr>
        <w:spacing w:before="240" w:after="240"/>
        <w:ind w:left="1440"/>
        <w:rPr>
          <w:rFonts w:eastAsia="Times New Roman" w:cs="Arial"/>
          <w:color w:val="1F2328"/>
          <w:kern w:val="0"/>
          <w:szCs w:val="22"/>
          <w14:ligatures w14:val="none"/>
        </w:rPr>
      </w:pPr>
      <w:r w:rsidRPr="003A4C72">
        <w:rPr>
          <w:rFonts w:eastAsia="Times New Roman" w:cs="Arial"/>
          <w:noProof/>
          <w:color w:val="1F2328"/>
          <w:kern w:val="0"/>
          <w:szCs w:val="22"/>
          <w14:ligatures w14:val="none"/>
        </w:rPr>
        <w:lastRenderedPageBreak/>
        <w:drawing>
          <wp:inline distT="0" distB="0" distL="0" distR="0" wp14:anchorId="40338D01" wp14:editId="2053BF54">
            <wp:extent cx="4636093" cy="2755900"/>
            <wp:effectExtent l="0" t="0" r="0" b="0"/>
            <wp:docPr id="201134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376" name="Picture 1" descr="A screenshot of a computer&#10;&#10;Description automatically generated"/>
                    <pic:cNvPicPr/>
                  </pic:nvPicPr>
                  <pic:blipFill>
                    <a:blip r:embed="rId10"/>
                    <a:stretch>
                      <a:fillRect/>
                    </a:stretch>
                  </pic:blipFill>
                  <pic:spPr>
                    <a:xfrm>
                      <a:off x="0" y="0"/>
                      <a:ext cx="4644321" cy="2760791"/>
                    </a:xfrm>
                    <a:prstGeom prst="rect">
                      <a:avLst/>
                    </a:prstGeom>
                  </pic:spPr>
                </pic:pic>
              </a:graphicData>
            </a:graphic>
          </wp:inline>
        </w:drawing>
      </w:r>
    </w:p>
    <w:p w14:paraId="6184A45E" w14:textId="068A1B61" w:rsidR="005C2AE6" w:rsidRPr="005C2AE6" w:rsidRDefault="005C2AE6" w:rsidP="005C2AE6">
      <w:pPr>
        <w:spacing w:before="360" w:after="240"/>
        <w:outlineLvl w:val="1"/>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t>Tips for working in the lab environment</w:t>
      </w:r>
      <w:r w:rsidR="00E71981">
        <w:rPr>
          <w:rFonts w:eastAsia="Times New Roman" w:cs="Arial"/>
          <w:b/>
          <w:bCs/>
          <w:color w:val="1F2328"/>
          <w:kern w:val="0"/>
          <w:szCs w:val="22"/>
          <w14:ligatures w14:val="none"/>
        </w:rPr>
        <w:t>:</w:t>
      </w:r>
    </w:p>
    <w:p w14:paraId="4F0D6251" w14:textId="426981C4" w:rsidR="002B1936" w:rsidRDefault="005C2AE6" w:rsidP="00FB754B">
      <w:pPr>
        <w:numPr>
          <w:ilvl w:val="0"/>
          <w:numId w:val="28"/>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You can use </w:t>
      </w:r>
      <w:r w:rsidR="002B1936">
        <w:rPr>
          <w:rFonts w:eastAsia="Times New Roman" w:cs="Arial"/>
          <w:color w:val="1F2328"/>
          <w:kern w:val="0"/>
          <w:szCs w:val="22"/>
          <w14:ligatures w14:val="none"/>
        </w:rPr>
        <w:t>the VM Desktop tools to fit to window or resize the window.</w:t>
      </w:r>
    </w:p>
    <w:p w14:paraId="71E8FB51" w14:textId="77777777" w:rsidR="002B1936" w:rsidRDefault="002B1936" w:rsidP="002B1936">
      <w:pPr>
        <w:spacing w:before="240" w:after="240"/>
        <w:ind w:left="720"/>
        <w:rPr>
          <w:rFonts w:eastAsia="Times New Roman" w:cs="Arial"/>
          <w:color w:val="1F2328"/>
          <w:kern w:val="0"/>
          <w:szCs w:val="22"/>
          <w14:ligatures w14:val="none"/>
        </w:rPr>
      </w:pPr>
      <w:r w:rsidRPr="002B1936">
        <w:rPr>
          <w:rFonts w:eastAsia="Times New Roman" w:cs="Arial"/>
          <w:noProof/>
          <w:color w:val="1F2328"/>
          <w:kern w:val="0"/>
          <w:szCs w:val="22"/>
          <w14:ligatures w14:val="none"/>
        </w:rPr>
        <w:drawing>
          <wp:inline distT="0" distB="0" distL="0" distR="0" wp14:anchorId="46F94014" wp14:editId="631C2CCF">
            <wp:extent cx="2870200" cy="965200"/>
            <wp:effectExtent l="0" t="0" r="0" b="0"/>
            <wp:docPr id="589706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06151" name="Picture 1" descr="A screenshot of a computer&#10;&#10;Description automatically generated"/>
                    <pic:cNvPicPr/>
                  </pic:nvPicPr>
                  <pic:blipFill>
                    <a:blip r:embed="rId11"/>
                    <a:stretch>
                      <a:fillRect/>
                    </a:stretch>
                  </pic:blipFill>
                  <pic:spPr>
                    <a:xfrm>
                      <a:off x="0" y="0"/>
                      <a:ext cx="2870200" cy="965200"/>
                    </a:xfrm>
                    <a:prstGeom prst="rect">
                      <a:avLst/>
                    </a:prstGeom>
                  </pic:spPr>
                </pic:pic>
              </a:graphicData>
            </a:graphic>
          </wp:inline>
        </w:drawing>
      </w:r>
    </w:p>
    <w:p w14:paraId="01CE1773" w14:textId="22340368" w:rsidR="005C2AE6" w:rsidRDefault="005C2AE6" w:rsidP="00FB754B">
      <w:pPr>
        <w:numPr>
          <w:ilvl w:val="0"/>
          <w:numId w:val="28"/>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You can copy / paste text from the lab guide into the lab environment using the </w:t>
      </w:r>
      <w:r w:rsidR="002B1936">
        <w:rPr>
          <w:rFonts w:eastAsia="Times New Roman" w:cs="Arial"/>
          <w:color w:val="1F2328"/>
          <w:kern w:val="0"/>
          <w:szCs w:val="22"/>
          <w14:ligatures w14:val="none"/>
        </w:rPr>
        <w:t>VM Desktop Send Text tool</w:t>
      </w:r>
      <w:r w:rsidRPr="005C2AE6">
        <w:rPr>
          <w:rFonts w:eastAsia="Times New Roman" w:cs="Arial"/>
          <w:color w:val="1F2328"/>
          <w:kern w:val="0"/>
          <w:szCs w:val="22"/>
          <w14:ligatures w14:val="none"/>
        </w:rPr>
        <w:t>.</w:t>
      </w:r>
    </w:p>
    <w:p w14:paraId="77B5C45C" w14:textId="587A8EAC" w:rsidR="002B1936" w:rsidRPr="005C2AE6" w:rsidRDefault="002B1936" w:rsidP="002B1936">
      <w:pPr>
        <w:spacing w:before="240" w:after="240"/>
        <w:ind w:left="720"/>
        <w:rPr>
          <w:rFonts w:eastAsia="Times New Roman" w:cs="Arial"/>
          <w:color w:val="1F2328"/>
          <w:kern w:val="0"/>
          <w:szCs w:val="22"/>
          <w14:ligatures w14:val="none"/>
        </w:rPr>
      </w:pPr>
      <w:r w:rsidRPr="002B1936">
        <w:rPr>
          <w:rFonts w:eastAsia="Times New Roman" w:cs="Arial"/>
          <w:noProof/>
          <w:color w:val="1F2328"/>
          <w:kern w:val="0"/>
          <w:szCs w:val="22"/>
          <w14:ligatures w14:val="none"/>
        </w:rPr>
        <w:drawing>
          <wp:inline distT="0" distB="0" distL="0" distR="0" wp14:anchorId="70C04981" wp14:editId="1BD0BEB8">
            <wp:extent cx="2921000" cy="939800"/>
            <wp:effectExtent l="0" t="0" r="0" b="0"/>
            <wp:docPr id="172780149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01493" name="Picture 1" descr="A computer screen shot of a keyboard&#10;&#10;Description automatically generated"/>
                    <pic:cNvPicPr/>
                  </pic:nvPicPr>
                  <pic:blipFill>
                    <a:blip r:embed="rId12"/>
                    <a:stretch>
                      <a:fillRect/>
                    </a:stretch>
                  </pic:blipFill>
                  <pic:spPr>
                    <a:xfrm>
                      <a:off x="0" y="0"/>
                      <a:ext cx="2921000" cy="939800"/>
                    </a:xfrm>
                    <a:prstGeom prst="rect">
                      <a:avLst/>
                    </a:prstGeom>
                  </pic:spPr>
                </pic:pic>
              </a:graphicData>
            </a:graphic>
          </wp:inline>
        </w:drawing>
      </w:r>
    </w:p>
    <w:p w14:paraId="5A66508C" w14:textId="627E363D"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a. Copy the text from the lab guide that you want to paste into the lab environment</w:t>
      </w:r>
      <w:r w:rsidR="00E71981">
        <w:rPr>
          <w:rFonts w:eastAsia="Times New Roman" w:cs="Arial"/>
          <w:color w:val="1F2328"/>
          <w:kern w:val="0"/>
          <w:szCs w:val="22"/>
          <w14:ligatures w14:val="none"/>
        </w:rPr>
        <w:t>.</w:t>
      </w:r>
    </w:p>
    <w:p w14:paraId="1DE681EB" w14:textId="2F12E96B" w:rsidR="002B193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b. </w:t>
      </w:r>
      <w:r w:rsidR="002B1936">
        <w:rPr>
          <w:rFonts w:eastAsia="Times New Roman" w:cs="Arial"/>
          <w:color w:val="1F2328"/>
          <w:kern w:val="0"/>
          <w:szCs w:val="22"/>
          <w14:ligatures w14:val="none"/>
        </w:rPr>
        <w:t>Open a terminal window, or a text editor or a web browser in the VM Desktop where you want to copy the text to.</w:t>
      </w:r>
    </w:p>
    <w:p w14:paraId="5C3F4033" w14:textId="7AE6A769" w:rsid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c. </w:t>
      </w:r>
      <w:r w:rsidR="002B1936">
        <w:rPr>
          <w:rFonts w:eastAsia="Times New Roman" w:cs="Arial"/>
          <w:color w:val="1F2328"/>
          <w:kern w:val="0"/>
          <w:szCs w:val="22"/>
          <w14:ligatures w14:val="none"/>
        </w:rPr>
        <w:t xml:space="preserve">Click the </w:t>
      </w:r>
      <w:r w:rsidR="002B1936" w:rsidRPr="00F0447F">
        <w:rPr>
          <w:rFonts w:eastAsia="Times New Roman" w:cs="Arial"/>
          <w:b/>
          <w:bCs/>
          <w:color w:val="1F2328"/>
          <w:kern w:val="0"/>
          <w:szCs w:val="22"/>
          <w14:ligatures w14:val="none"/>
        </w:rPr>
        <w:t>Send Text</w:t>
      </w:r>
      <w:r w:rsidR="002B1936">
        <w:rPr>
          <w:rFonts w:eastAsia="Times New Roman" w:cs="Arial"/>
          <w:color w:val="1F2328"/>
          <w:kern w:val="0"/>
          <w:szCs w:val="22"/>
          <w14:ligatures w14:val="none"/>
        </w:rPr>
        <w:t xml:space="preserve"> icon in the VM Desktop tool bar</w:t>
      </w:r>
      <w:r w:rsidR="00F0447F">
        <w:rPr>
          <w:rFonts w:eastAsia="Times New Roman" w:cs="Arial"/>
          <w:color w:val="1F2328"/>
          <w:kern w:val="0"/>
          <w:szCs w:val="22"/>
          <w14:ligatures w14:val="none"/>
        </w:rPr>
        <w:t>, p</w:t>
      </w:r>
      <w:r w:rsidRPr="005C2AE6">
        <w:rPr>
          <w:rFonts w:eastAsia="Times New Roman" w:cs="Arial"/>
          <w:color w:val="1F2328"/>
          <w:kern w:val="0"/>
          <w:szCs w:val="22"/>
          <w14:ligatures w14:val="none"/>
        </w:rPr>
        <w:t xml:space="preserve">aste the text into </w:t>
      </w:r>
      <w:r w:rsidR="00F0447F">
        <w:rPr>
          <w:rFonts w:eastAsia="Times New Roman" w:cs="Arial"/>
          <w:color w:val="1F2328"/>
          <w:kern w:val="0"/>
          <w:szCs w:val="22"/>
          <w14:ligatures w14:val="none"/>
        </w:rPr>
        <w:t>its window, then</w:t>
      </w:r>
      <w:r w:rsidR="00134FF3">
        <w:rPr>
          <w:rFonts w:eastAsia="Times New Roman" w:cs="Arial"/>
          <w:color w:val="1F2328"/>
          <w:kern w:val="0"/>
          <w:szCs w:val="22"/>
          <w14:ligatures w14:val="none"/>
        </w:rPr>
        <w:t xml:space="preserve"> again </w:t>
      </w:r>
      <w:r w:rsidR="00F0447F">
        <w:rPr>
          <w:rFonts w:eastAsia="Times New Roman" w:cs="Arial"/>
          <w:color w:val="1F2328"/>
          <w:kern w:val="0"/>
          <w:szCs w:val="22"/>
          <w14:ligatures w14:val="none"/>
        </w:rPr>
        <w:t xml:space="preserve">click </w:t>
      </w:r>
      <w:r w:rsidR="00F0447F" w:rsidRPr="00F0447F">
        <w:rPr>
          <w:rFonts w:eastAsia="Times New Roman" w:cs="Arial"/>
          <w:b/>
          <w:bCs/>
          <w:color w:val="1F2328"/>
          <w:kern w:val="0"/>
          <w:szCs w:val="22"/>
          <w14:ligatures w14:val="none"/>
        </w:rPr>
        <w:t>Send Text</w:t>
      </w:r>
      <w:r w:rsidR="00F0447F">
        <w:rPr>
          <w:rFonts w:eastAsia="Times New Roman" w:cs="Arial"/>
          <w:color w:val="1F2328"/>
          <w:kern w:val="0"/>
          <w:szCs w:val="22"/>
          <w14:ligatures w14:val="none"/>
        </w:rPr>
        <w:t xml:space="preserve"> </w:t>
      </w:r>
      <w:r w:rsidR="00134FF3">
        <w:rPr>
          <w:rFonts w:eastAsia="Times New Roman" w:cs="Arial"/>
          <w:color w:val="1F2328"/>
          <w:kern w:val="0"/>
          <w:szCs w:val="22"/>
          <w14:ligatures w14:val="none"/>
        </w:rPr>
        <w:t xml:space="preserve">to send the text to an open command shell </w:t>
      </w:r>
      <w:r w:rsidR="00F0447F">
        <w:rPr>
          <w:rFonts w:eastAsia="Times New Roman" w:cs="Arial"/>
          <w:color w:val="1F2328"/>
          <w:kern w:val="0"/>
          <w:szCs w:val="22"/>
          <w14:ligatures w14:val="none"/>
        </w:rPr>
        <w:t xml:space="preserve">and close its window. </w:t>
      </w:r>
    </w:p>
    <w:p w14:paraId="2856F1A2" w14:textId="0E8AE7F0" w:rsidR="00F0447F" w:rsidRDefault="00F0447F" w:rsidP="005C2AE6">
      <w:pPr>
        <w:spacing w:before="240" w:after="240"/>
        <w:ind w:left="720"/>
        <w:rPr>
          <w:rFonts w:eastAsia="Times New Roman" w:cs="Arial"/>
          <w:color w:val="1F2328"/>
          <w:kern w:val="0"/>
          <w:szCs w:val="22"/>
          <w14:ligatures w14:val="none"/>
        </w:rPr>
      </w:pPr>
      <w:r w:rsidRPr="00F0447F">
        <w:rPr>
          <w:rFonts w:eastAsia="Times New Roman" w:cs="Arial"/>
          <w:noProof/>
          <w:color w:val="1F2328"/>
          <w:kern w:val="0"/>
          <w:szCs w:val="22"/>
          <w14:ligatures w14:val="none"/>
        </w:rPr>
        <w:lastRenderedPageBreak/>
        <w:drawing>
          <wp:inline distT="0" distB="0" distL="0" distR="0" wp14:anchorId="01F08EA0" wp14:editId="497D7E94">
            <wp:extent cx="3600747" cy="1958871"/>
            <wp:effectExtent l="0" t="0" r="0" b="0"/>
            <wp:docPr id="2051665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5622" name="Picture 1" descr="A screenshot of a computer&#10;&#10;Description automatically generated"/>
                    <pic:cNvPicPr/>
                  </pic:nvPicPr>
                  <pic:blipFill>
                    <a:blip r:embed="rId13"/>
                    <a:stretch>
                      <a:fillRect/>
                    </a:stretch>
                  </pic:blipFill>
                  <pic:spPr>
                    <a:xfrm>
                      <a:off x="0" y="0"/>
                      <a:ext cx="3617301" cy="1967876"/>
                    </a:xfrm>
                    <a:prstGeom prst="rect">
                      <a:avLst/>
                    </a:prstGeom>
                  </pic:spPr>
                </pic:pic>
              </a:graphicData>
            </a:graphic>
          </wp:inline>
        </w:drawing>
      </w:r>
    </w:p>
    <w:p w14:paraId="77187A90" w14:textId="0122DD3A" w:rsidR="00F0447F" w:rsidRDefault="00F0447F" w:rsidP="005C2AE6">
      <w:pPr>
        <w:spacing w:before="240" w:after="240"/>
        <w:ind w:left="720"/>
        <w:rPr>
          <w:rFonts w:eastAsia="Times New Roman" w:cs="Arial"/>
          <w:color w:val="1F2328"/>
          <w:kern w:val="0"/>
          <w:szCs w:val="22"/>
          <w14:ligatures w14:val="none"/>
        </w:rPr>
      </w:pPr>
      <w:r>
        <w:rPr>
          <w:rFonts w:eastAsia="Times New Roman" w:cs="Arial"/>
          <w:color w:val="1F2328"/>
          <w:kern w:val="0"/>
          <w:szCs w:val="22"/>
          <w14:ligatures w14:val="none"/>
        </w:rPr>
        <w:t>The text is now copied to the terminal window, or the text editor or the web browser you opened in the previous step.</w:t>
      </w:r>
    </w:p>
    <w:p w14:paraId="7B62A22B" w14:textId="55C81E79" w:rsidR="00F0447F" w:rsidRPr="005C2AE6" w:rsidRDefault="00F0447F" w:rsidP="005C2AE6">
      <w:pPr>
        <w:spacing w:before="240" w:after="240"/>
        <w:ind w:left="720"/>
        <w:rPr>
          <w:rFonts w:eastAsia="Times New Roman" w:cs="Arial"/>
          <w:color w:val="1F2328"/>
          <w:kern w:val="0"/>
          <w:szCs w:val="22"/>
          <w14:ligatures w14:val="none"/>
        </w:rPr>
      </w:pPr>
      <w:r w:rsidRPr="00F0447F">
        <w:rPr>
          <w:rFonts w:eastAsia="Times New Roman" w:cs="Arial"/>
          <w:noProof/>
          <w:color w:val="1F2328"/>
          <w:kern w:val="0"/>
          <w:szCs w:val="22"/>
          <w14:ligatures w14:val="none"/>
        </w:rPr>
        <w:drawing>
          <wp:inline distT="0" distB="0" distL="0" distR="0" wp14:anchorId="7945F679" wp14:editId="2BC331A1">
            <wp:extent cx="3807152" cy="1260509"/>
            <wp:effectExtent l="0" t="0" r="3175" b="0"/>
            <wp:docPr id="143429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95017" name="Picture 1" descr="A screenshot of a computer&#10;&#10;Description automatically generated"/>
                    <pic:cNvPicPr/>
                  </pic:nvPicPr>
                  <pic:blipFill>
                    <a:blip r:embed="rId14"/>
                    <a:stretch>
                      <a:fillRect/>
                    </a:stretch>
                  </pic:blipFill>
                  <pic:spPr>
                    <a:xfrm>
                      <a:off x="0" y="0"/>
                      <a:ext cx="3849180" cy="1274424"/>
                    </a:xfrm>
                    <a:prstGeom prst="rect">
                      <a:avLst/>
                    </a:prstGeom>
                  </pic:spPr>
                </pic:pic>
              </a:graphicData>
            </a:graphic>
          </wp:inline>
        </w:drawing>
      </w:r>
    </w:p>
    <w:p w14:paraId="76D9E3D0" w14:textId="77777777" w:rsidR="00F0447F" w:rsidRDefault="00F0447F">
      <w:pPr>
        <w:rPr>
          <w:rFonts w:eastAsia="Times New Roman" w:cs="Arial"/>
          <w:color w:val="1F2328"/>
          <w:kern w:val="0"/>
          <w:szCs w:val="22"/>
          <w14:ligatures w14:val="none"/>
        </w:rPr>
      </w:pPr>
      <w:r>
        <w:rPr>
          <w:rFonts w:eastAsia="Times New Roman" w:cs="Arial"/>
          <w:color w:val="1F2328"/>
          <w:kern w:val="0"/>
          <w:szCs w:val="22"/>
          <w14:ligatures w14:val="none"/>
        </w:rPr>
        <w:br w:type="page"/>
      </w:r>
    </w:p>
    <w:p w14:paraId="60B4F1F3" w14:textId="7A53AB27" w:rsidR="005C2AE6" w:rsidRPr="005C2AE6" w:rsidRDefault="005C2AE6" w:rsidP="005C2AE6">
      <w:pPr>
        <w:spacing w:before="360" w:after="240"/>
        <w:outlineLvl w:val="1"/>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lastRenderedPageBreak/>
        <w:t>Review Liberty deployment common practices</w:t>
      </w:r>
    </w:p>
    <w:p w14:paraId="18B2EF04"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A Liberty server is lightweight due to its modular architecture, so you can easily package a server installation and applications in a compressed “zip” or “jar” package. You can then store this package and use it to deploy the installation to different nodes or machines in your Liberty Collective.</w:t>
      </w:r>
    </w:p>
    <w:p w14:paraId="238829F9" w14:textId="66C3FD53"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In this lab, you will deploy Liberty and sample applications to a Liberty</w:t>
      </w:r>
      <w:r w:rsidR="00134FF3">
        <w:rPr>
          <w:rFonts w:eastAsia="Times New Roman" w:cs="Arial"/>
          <w:color w:val="1F2328"/>
          <w:kern w:val="0"/>
          <w:szCs w:val="22"/>
          <w14:ligatures w14:val="none"/>
        </w:rPr>
        <w:t>-ND</w:t>
      </w:r>
      <w:r w:rsidRPr="005C2AE6">
        <w:rPr>
          <w:rFonts w:eastAsia="Times New Roman" w:cs="Arial"/>
          <w:color w:val="1F2328"/>
          <w:kern w:val="0"/>
          <w:szCs w:val="22"/>
          <w14:ligatures w14:val="none"/>
        </w:rPr>
        <w:t xml:space="preserve"> Collective, while following several common practices as illustrated below.</w:t>
      </w:r>
    </w:p>
    <w:p w14:paraId="39BEEDCE" w14:textId="1590B683" w:rsidR="005C2AE6" w:rsidRPr="005C2AE6" w:rsidRDefault="005C2AE6" w:rsidP="005C2AE6">
      <w:pPr>
        <w:spacing w:after="24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55DC4FC8" wp14:editId="361A8DD7">
            <wp:extent cx="4846790" cy="3424340"/>
            <wp:effectExtent l="0" t="0" r="5080" b="5080"/>
            <wp:docPr id="781838670"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3867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9761" cy="3433504"/>
                    </a:xfrm>
                    <a:prstGeom prst="rect">
                      <a:avLst/>
                    </a:prstGeom>
                    <a:noFill/>
                    <a:ln>
                      <a:noFill/>
                    </a:ln>
                  </pic:spPr>
                </pic:pic>
              </a:graphicData>
            </a:graphic>
          </wp:inline>
        </w:drawing>
      </w:r>
    </w:p>
    <w:p w14:paraId="6CB5C216" w14:textId="77777777" w:rsidR="005C2AE6" w:rsidRPr="005C2AE6" w:rsidRDefault="005C2AE6" w:rsidP="00FB754B">
      <w:pPr>
        <w:numPr>
          <w:ilvl w:val="0"/>
          <w:numId w:val="29"/>
        </w:numPr>
        <w:spacing w:before="240"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Recommended practice:</w:t>
      </w:r>
      <w:r w:rsidRPr="005C2AE6">
        <w:rPr>
          <w:rFonts w:eastAsia="Times New Roman" w:cs="Arial"/>
          <w:color w:val="1F2328"/>
          <w:kern w:val="0"/>
          <w:szCs w:val="22"/>
          <w14:ligatures w14:val="none"/>
        </w:rPr>
        <w:t> </w:t>
      </w:r>
      <w:r w:rsidRPr="005C2AE6">
        <w:rPr>
          <w:rFonts w:eastAsia="Times New Roman" w:cs="Arial"/>
          <w:b/>
          <w:bCs/>
          <w:color w:val="1F2328"/>
          <w:kern w:val="0"/>
          <w:szCs w:val="22"/>
          <w14:ligatures w14:val="none"/>
        </w:rPr>
        <w:t xml:space="preserve">Produce server packages as build </w:t>
      </w:r>
      <w:proofErr w:type="gramStart"/>
      <w:r w:rsidRPr="005C2AE6">
        <w:rPr>
          <w:rFonts w:eastAsia="Times New Roman" w:cs="Arial"/>
          <w:b/>
          <w:bCs/>
          <w:color w:val="1F2328"/>
          <w:kern w:val="0"/>
          <w:szCs w:val="22"/>
          <w14:ligatures w14:val="none"/>
        </w:rPr>
        <w:t>output</w:t>
      </w:r>
      <w:proofErr w:type="gramEnd"/>
    </w:p>
    <w:p w14:paraId="13E3C66C" w14:textId="4D85DA96"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It is recommended to create </w:t>
      </w:r>
      <w:r w:rsidR="003F25E4">
        <w:rPr>
          <w:rFonts w:eastAsia="Times New Roman" w:cs="Arial"/>
          <w:color w:val="1F2328"/>
          <w:kern w:val="0"/>
          <w:szCs w:val="22"/>
          <w14:ligatures w14:val="none"/>
        </w:rPr>
        <w:t xml:space="preserve">an </w:t>
      </w:r>
      <w:r w:rsidRPr="005C2AE6">
        <w:rPr>
          <w:rFonts w:eastAsia="Times New Roman" w:cs="Arial"/>
          <w:color w:val="1F2328"/>
          <w:kern w:val="0"/>
          <w:szCs w:val="22"/>
          <w14:ligatures w14:val="none"/>
        </w:rPr>
        <w:t xml:space="preserve">immutable </w:t>
      </w:r>
      <w:r w:rsidR="003F25E4">
        <w:rPr>
          <w:rFonts w:eastAsia="Times New Roman" w:cs="Arial"/>
          <w:color w:val="1F2328"/>
          <w:kern w:val="0"/>
          <w:szCs w:val="22"/>
          <w14:ligatures w14:val="none"/>
        </w:rPr>
        <w:t xml:space="preserve">build using </w:t>
      </w:r>
      <w:r w:rsidRPr="005C2AE6">
        <w:rPr>
          <w:rFonts w:eastAsia="Times New Roman" w:cs="Arial"/>
          <w:color w:val="1F2328"/>
          <w:kern w:val="0"/>
          <w:szCs w:val="22"/>
          <w14:ligatures w14:val="none"/>
        </w:rPr>
        <w:t>server packages that include the Liberty binaries, server configuration, application, and shared configuration as build output.</w:t>
      </w:r>
    </w:p>
    <w:p w14:paraId="243FDD9A"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The build output, “</w:t>
      </w:r>
      <w:r w:rsidRPr="005C2AE6">
        <w:rPr>
          <w:rFonts w:eastAsia="Times New Roman" w:cs="Arial"/>
          <w:b/>
          <w:bCs/>
          <w:color w:val="1F2328"/>
          <w:kern w:val="0"/>
          <w:szCs w:val="22"/>
          <w14:ligatures w14:val="none"/>
        </w:rPr>
        <w:t>server package</w:t>
      </w:r>
      <w:r w:rsidRPr="005C2AE6">
        <w:rPr>
          <w:rFonts w:eastAsia="Times New Roman" w:cs="Arial"/>
          <w:color w:val="1F2328"/>
          <w:kern w:val="0"/>
          <w:szCs w:val="22"/>
          <w14:ligatures w14:val="none"/>
        </w:rPr>
        <w:t>”, is the deployable unit to Liberty collective members. Using this practice is very similar to recommended practices for container image deployments in Kubernetes platforms.</w:t>
      </w:r>
    </w:p>
    <w:p w14:paraId="4125118C" w14:textId="77777777" w:rsidR="005C2AE6" w:rsidRPr="005C2AE6" w:rsidRDefault="005C2AE6" w:rsidP="00FB754B">
      <w:pPr>
        <w:numPr>
          <w:ilvl w:val="0"/>
          <w:numId w:val="29"/>
        </w:numPr>
        <w:spacing w:before="240"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Recommended practice:</w:t>
      </w:r>
      <w:r w:rsidRPr="005C2AE6">
        <w:rPr>
          <w:rFonts w:eastAsia="Times New Roman" w:cs="Arial"/>
          <w:color w:val="1F2328"/>
          <w:kern w:val="0"/>
          <w:szCs w:val="22"/>
          <w14:ligatures w14:val="none"/>
        </w:rPr>
        <w:t> </w:t>
      </w:r>
      <w:r w:rsidRPr="005C2AE6">
        <w:rPr>
          <w:rFonts w:eastAsia="Times New Roman" w:cs="Arial"/>
          <w:b/>
          <w:bCs/>
          <w:color w:val="1F2328"/>
          <w:kern w:val="0"/>
          <w:szCs w:val="22"/>
          <w14:ligatures w14:val="none"/>
        </w:rPr>
        <w:t>Automate the build and deployment of server packages to the collective</w:t>
      </w:r>
    </w:p>
    <w:p w14:paraId="461EEEF7"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Automating installation, deployment, and configuration is always recommended to achieve greater agility, repeatability, and productivity.</w:t>
      </w:r>
    </w:p>
    <w:p w14:paraId="2BC26208"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In this lab, you will follow this recommended practice of using automation scripts that perform the following processes:</w:t>
      </w:r>
    </w:p>
    <w:p w14:paraId="5B37A0C0" w14:textId="77777777" w:rsidR="005C2AE6" w:rsidRPr="005C2AE6" w:rsidRDefault="005C2AE6" w:rsidP="00FB754B">
      <w:pPr>
        <w:numPr>
          <w:ilvl w:val="1"/>
          <w:numId w:val="29"/>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lastRenderedPageBreak/>
        <w:t>Build the server packages for deployment to the collective</w:t>
      </w:r>
    </w:p>
    <w:p w14:paraId="001EC969" w14:textId="77777777" w:rsidR="005C2AE6" w:rsidRPr="005C2AE6" w:rsidRDefault="005C2AE6" w:rsidP="00FB754B">
      <w:pPr>
        <w:numPr>
          <w:ilvl w:val="1"/>
          <w:numId w:val="29"/>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Create the Liberty Collective</w:t>
      </w:r>
    </w:p>
    <w:p w14:paraId="38216496" w14:textId="77777777" w:rsidR="005C2AE6" w:rsidRPr="005C2AE6" w:rsidRDefault="005C2AE6" w:rsidP="00FB754B">
      <w:pPr>
        <w:numPr>
          <w:ilvl w:val="1"/>
          <w:numId w:val="29"/>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Deploy the server packages to the collective</w:t>
      </w:r>
    </w:p>
    <w:p w14:paraId="741CA51C" w14:textId="1CBDF5BF" w:rsidR="005C2AE6" w:rsidRPr="005C2AE6" w:rsidRDefault="005C2AE6" w:rsidP="00FB754B">
      <w:pPr>
        <w:numPr>
          <w:ilvl w:val="0"/>
          <w:numId w:val="29"/>
        </w:numPr>
        <w:spacing w:before="240"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Recommended practice:</w:t>
      </w:r>
      <w:r w:rsidRPr="005C2AE6">
        <w:rPr>
          <w:rFonts w:eastAsia="Times New Roman" w:cs="Arial"/>
          <w:color w:val="1F2328"/>
          <w:kern w:val="0"/>
          <w:szCs w:val="22"/>
          <w14:ligatures w14:val="none"/>
        </w:rPr>
        <w:t> </w:t>
      </w:r>
      <w:r w:rsidRPr="005C2AE6">
        <w:rPr>
          <w:rFonts w:eastAsia="Times New Roman" w:cs="Arial"/>
          <w:b/>
          <w:bCs/>
          <w:color w:val="1F2328"/>
          <w:kern w:val="0"/>
          <w:szCs w:val="22"/>
          <w14:ligatures w14:val="none"/>
        </w:rPr>
        <w:t>Add configuration overrides to the server after the server package is uncompressed</w:t>
      </w:r>
      <w:r w:rsidR="00FB754B">
        <w:rPr>
          <w:rFonts w:eastAsia="Times New Roman" w:cs="Arial"/>
          <w:b/>
          <w:bCs/>
          <w:color w:val="1F2328"/>
          <w:kern w:val="0"/>
          <w:szCs w:val="22"/>
          <w14:ligatures w14:val="none"/>
        </w:rPr>
        <w:t>.</w:t>
      </w:r>
    </w:p>
    <w:p w14:paraId="09F70A80"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The automation scripts used in the lab follows this practice. The server package is built as a template that contains the application, libraries, and default configuration.</w:t>
      </w:r>
    </w:p>
    <w:p w14:paraId="655A968E"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Then, when the server package is deployed and uncompressed on the target machine, the configuration overrides are added. These overrides can override any default configuration from the server package.</w:t>
      </w:r>
    </w:p>
    <w:p w14:paraId="5F4EBF6B"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However, in this lab, the http and https ports are overridden for each deployment of the package server to avoid port conflicts in the event of vertical scaling of Liberty servers on the VM.</w:t>
      </w:r>
    </w:p>
    <w:p w14:paraId="6B12530C"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In the labs, additional overrides are applied in the context of the learning modules.</w:t>
      </w:r>
    </w:p>
    <w:tbl>
      <w:tblPr>
        <w:tblW w:w="0" w:type="auto"/>
        <w:tblCellMar>
          <w:top w:w="15" w:type="dxa"/>
          <w:left w:w="15" w:type="dxa"/>
          <w:bottom w:w="15" w:type="dxa"/>
          <w:right w:w="15" w:type="dxa"/>
        </w:tblCellMar>
        <w:tblLook w:val="04A0" w:firstRow="1" w:lastRow="0" w:firstColumn="1" w:lastColumn="0" w:noHBand="0" w:noVBand="1"/>
      </w:tblPr>
      <w:tblGrid>
        <w:gridCol w:w="3017"/>
        <w:gridCol w:w="6343"/>
      </w:tblGrid>
      <w:tr w:rsidR="005C2AE6" w:rsidRPr="005C2AE6" w14:paraId="21E131F8" w14:textId="77777777" w:rsidTr="005C2AE6">
        <w:tc>
          <w:tcPr>
            <w:tcW w:w="0" w:type="auto"/>
            <w:tcMar>
              <w:top w:w="90" w:type="dxa"/>
              <w:left w:w="195" w:type="dxa"/>
              <w:bottom w:w="90" w:type="dxa"/>
              <w:right w:w="195" w:type="dxa"/>
            </w:tcMar>
            <w:vAlign w:val="center"/>
            <w:hideMark/>
          </w:tcPr>
          <w:p w14:paraId="3908D1C5" w14:textId="39774FC3" w:rsidR="005C2AE6" w:rsidRPr="005C2AE6" w:rsidRDefault="005C2AE6" w:rsidP="005C2AE6">
            <w:pPr>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7FED87AA" wp14:editId="3E8965B2">
                  <wp:extent cx="1668145" cy="1668145"/>
                  <wp:effectExtent l="0" t="0" r="0" b="0"/>
                  <wp:docPr id="1763111100" name="Picture 154"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1100" name="Picture 154" descr="sign-inf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8145" cy="1668145"/>
                          </a:xfrm>
                          <a:prstGeom prst="rect">
                            <a:avLst/>
                          </a:prstGeom>
                          <a:noFill/>
                          <a:ln>
                            <a:noFill/>
                          </a:ln>
                        </pic:spPr>
                      </pic:pic>
                    </a:graphicData>
                  </a:graphic>
                </wp:inline>
              </w:drawing>
            </w:r>
          </w:p>
        </w:tc>
        <w:tc>
          <w:tcPr>
            <w:tcW w:w="0" w:type="auto"/>
            <w:tcMar>
              <w:top w:w="90" w:type="dxa"/>
              <w:left w:w="195" w:type="dxa"/>
              <w:bottom w:w="90" w:type="dxa"/>
              <w:right w:w="195" w:type="dxa"/>
            </w:tcMar>
            <w:vAlign w:val="center"/>
            <w:hideMark/>
          </w:tcPr>
          <w:p w14:paraId="22644750" w14:textId="7DB1574F"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Note:</w:t>
            </w:r>
            <w:r w:rsidRPr="005C2AE6">
              <w:rPr>
                <w:rFonts w:eastAsia="Times New Roman" w:cs="Arial"/>
                <w:color w:val="1F2328"/>
                <w:kern w:val="0"/>
                <w:szCs w:val="22"/>
                <w14:ligatures w14:val="none"/>
              </w:rPr>
              <w:t xml:space="preserve"> there are </w:t>
            </w:r>
            <w:r w:rsidR="003F25E4">
              <w:rPr>
                <w:rFonts w:eastAsia="Times New Roman" w:cs="Arial"/>
                <w:color w:val="1F2328"/>
                <w:kern w:val="0"/>
                <w:szCs w:val="22"/>
                <w14:ligatures w14:val="none"/>
              </w:rPr>
              <w:t xml:space="preserve">several </w:t>
            </w:r>
            <w:r w:rsidRPr="005C2AE6">
              <w:rPr>
                <w:rFonts w:eastAsia="Times New Roman" w:cs="Arial"/>
                <w:color w:val="1F2328"/>
                <w:kern w:val="0"/>
                <w:szCs w:val="22"/>
                <w14:ligatures w14:val="none"/>
              </w:rPr>
              <w:t>alternatives to applying the overrides to the server after expanding the archive.</w:t>
            </w:r>
          </w:p>
          <w:p w14:paraId="7C108C3E" w14:textId="0EC1DC30" w:rsidR="005C2AE6" w:rsidRPr="005C2AE6" w:rsidRDefault="005C2AE6" w:rsidP="005C2AE6">
            <w:pPr>
              <w:rPr>
                <w:rFonts w:eastAsia="Times New Roman" w:cs="Arial"/>
                <w:color w:val="1F2328"/>
                <w:kern w:val="0"/>
                <w:szCs w:val="22"/>
                <w14:ligatures w14:val="none"/>
              </w:rPr>
            </w:pPr>
            <w:r w:rsidRPr="005C2AE6">
              <w:rPr>
                <w:rFonts w:eastAsia="Times New Roman" w:cs="Arial"/>
                <w:color w:val="1F2328"/>
                <w:kern w:val="0"/>
                <w:szCs w:val="22"/>
                <w14:ligatures w14:val="none"/>
              </w:rPr>
              <w:t>Some clients choose to override using OS environment variables that override default</w:t>
            </w:r>
            <w:r w:rsidR="001C1C58">
              <w:rPr>
                <w:rFonts w:eastAsia="Times New Roman" w:cs="Arial"/>
                <w:color w:val="1F2328"/>
                <w:kern w:val="0"/>
                <w:szCs w:val="22"/>
                <w14:ligatures w14:val="none"/>
              </w:rPr>
              <w:t xml:space="preserve"> </w:t>
            </w:r>
            <w:r w:rsidRPr="005C2AE6">
              <w:rPr>
                <w:rFonts w:eastAsia="Times New Roman" w:cs="Arial"/>
                <w:color w:val="1F2328"/>
                <w:kern w:val="0"/>
                <w:szCs w:val="22"/>
                <w14:ligatures w14:val="none"/>
              </w:rPr>
              <w:t xml:space="preserve">Values in the server.xml, other clients apply the overrides in the Liberty configuration by building the archive using the overrides </w:t>
            </w:r>
            <w:r w:rsidR="003F25E4">
              <w:rPr>
                <w:rFonts w:eastAsia="Times New Roman" w:cs="Arial"/>
                <w:color w:val="1F2328"/>
                <w:kern w:val="0"/>
                <w:szCs w:val="22"/>
                <w14:ligatures w14:val="none"/>
              </w:rPr>
              <w:t xml:space="preserve">in either the configDropins directory or via an include(d) external xml file in the server.xml </w:t>
            </w:r>
            <w:r w:rsidRPr="005C2AE6">
              <w:rPr>
                <w:rFonts w:eastAsia="Times New Roman" w:cs="Arial"/>
                <w:color w:val="1F2328"/>
                <w:kern w:val="0"/>
                <w:szCs w:val="22"/>
                <w14:ligatures w14:val="none"/>
              </w:rPr>
              <w:t>for a specific environment.</w:t>
            </w:r>
          </w:p>
        </w:tc>
      </w:tr>
    </w:tbl>
    <w:p w14:paraId="69ADBACE" w14:textId="77777777" w:rsidR="00AE34A8" w:rsidRDefault="00AE34A8" w:rsidP="005C2AE6">
      <w:pPr>
        <w:spacing w:before="360" w:after="240"/>
        <w:outlineLvl w:val="1"/>
        <w:rPr>
          <w:rFonts w:eastAsia="Times New Roman" w:cs="Arial"/>
          <w:b/>
          <w:bCs/>
          <w:color w:val="1F2328"/>
          <w:kern w:val="0"/>
          <w:szCs w:val="22"/>
          <w14:ligatures w14:val="none"/>
        </w:rPr>
      </w:pPr>
    </w:p>
    <w:p w14:paraId="7B45072B" w14:textId="77777777" w:rsidR="00AE34A8" w:rsidRDefault="00AE34A8">
      <w:pPr>
        <w:rPr>
          <w:rFonts w:eastAsia="Times New Roman" w:cs="Arial"/>
          <w:b/>
          <w:bCs/>
          <w:color w:val="1F2328"/>
          <w:kern w:val="0"/>
          <w:szCs w:val="22"/>
          <w14:ligatures w14:val="none"/>
        </w:rPr>
      </w:pPr>
      <w:r>
        <w:rPr>
          <w:rFonts w:eastAsia="Times New Roman" w:cs="Arial"/>
          <w:b/>
          <w:bCs/>
          <w:color w:val="1F2328"/>
          <w:kern w:val="0"/>
          <w:szCs w:val="22"/>
          <w14:ligatures w14:val="none"/>
        </w:rPr>
        <w:br w:type="page"/>
      </w:r>
    </w:p>
    <w:p w14:paraId="72ADE35A" w14:textId="48E4595C" w:rsidR="005C2AE6" w:rsidRPr="005C2AE6" w:rsidRDefault="005C2AE6" w:rsidP="005C2AE6">
      <w:pPr>
        <w:spacing w:before="360" w:after="240"/>
        <w:outlineLvl w:val="1"/>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lastRenderedPageBreak/>
        <w:t xml:space="preserve">Part 1: Clone the GitHub repo for this </w:t>
      </w:r>
      <w:proofErr w:type="gramStart"/>
      <w:r w:rsidRPr="005C2AE6">
        <w:rPr>
          <w:rFonts w:eastAsia="Times New Roman" w:cs="Arial"/>
          <w:b/>
          <w:bCs/>
          <w:color w:val="1F2328"/>
          <w:kern w:val="0"/>
          <w:szCs w:val="22"/>
          <w14:ligatures w14:val="none"/>
        </w:rPr>
        <w:t>workshop</w:t>
      </w:r>
      <w:proofErr w:type="gramEnd"/>
    </w:p>
    <w:p w14:paraId="13F7FA92"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This lab requires artifacts that are stored in a GitHub repository. Run the command below to clone the repository to the local VM used for the lab.</w:t>
      </w:r>
    </w:p>
    <w:p w14:paraId="5FA8AABA" w14:textId="612657F9" w:rsidR="005C2AE6" w:rsidRPr="005C2AE6" w:rsidRDefault="005C2AE6" w:rsidP="00FB754B">
      <w:pPr>
        <w:numPr>
          <w:ilvl w:val="0"/>
          <w:numId w:val="30"/>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Open a new terminal window on the “</w:t>
      </w:r>
      <w:r w:rsidRPr="005C2AE6">
        <w:rPr>
          <w:rFonts w:eastAsia="Times New Roman" w:cs="Arial"/>
          <w:b/>
          <w:bCs/>
          <w:color w:val="1F2328"/>
          <w:kern w:val="0"/>
          <w:szCs w:val="22"/>
          <w14:ligatures w14:val="none"/>
        </w:rPr>
        <w:t>server0.gym.lan</w:t>
      </w:r>
      <w:r w:rsidRPr="005C2AE6">
        <w:rPr>
          <w:rFonts w:eastAsia="Times New Roman" w:cs="Arial"/>
          <w:color w:val="1F2328"/>
          <w:kern w:val="0"/>
          <w:szCs w:val="22"/>
          <w14:ligatures w14:val="none"/>
        </w:rPr>
        <w:t>” VM</w:t>
      </w:r>
      <w:r w:rsidR="001C1C58">
        <w:rPr>
          <w:rFonts w:eastAsia="Times New Roman" w:cs="Arial"/>
          <w:color w:val="1F2328"/>
          <w:kern w:val="0"/>
          <w:szCs w:val="22"/>
          <w14:ligatures w14:val="none"/>
        </w:rPr>
        <w:t>.</w:t>
      </w:r>
    </w:p>
    <w:p w14:paraId="64AA9123" w14:textId="00C620B1" w:rsidR="005C2AE6" w:rsidRPr="005C2AE6" w:rsidRDefault="00AE34A8" w:rsidP="00FB754B">
      <w:pPr>
        <w:ind w:left="720"/>
        <w:rPr>
          <w:rFonts w:eastAsia="Times New Roman" w:cs="Arial"/>
          <w:kern w:val="0"/>
          <w:szCs w:val="22"/>
          <w14:ligatures w14:val="none"/>
        </w:rPr>
      </w:pPr>
      <w:r w:rsidRPr="00AE34A8">
        <w:rPr>
          <w:rFonts w:eastAsia="Times New Roman" w:cs="Arial"/>
          <w:noProof/>
          <w:kern w:val="0"/>
          <w:szCs w:val="22"/>
          <w14:ligatures w14:val="none"/>
        </w:rPr>
        <w:drawing>
          <wp:inline distT="0" distB="0" distL="0" distR="0" wp14:anchorId="4BE0CC4A" wp14:editId="26E7FE0E">
            <wp:extent cx="1219349" cy="1747733"/>
            <wp:effectExtent l="0" t="0" r="0" b="5080"/>
            <wp:docPr id="1096837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37125" name="Picture 1" descr="A screenshot of a computer&#10;&#10;Description automatically generated"/>
                    <pic:cNvPicPr/>
                  </pic:nvPicPr>
                  <pic:blipFill>
                    <a:blip r:embed="rId17"/>
                    <a:stretch>
                      <a:fillRect/>
                    </a:stretch>
                  </pic:blipFill>
                  <pic:spPr>
                    <a:xfrm>
                      <a:off x="0" y="0"/>
                      <a:ext cx="1224767" cy="1755498"/>
                    </a:xfrm>
                    <a:prstGeom prst="rect">
                      <a:avLst/>
                    </a:prstGeom>
                  </pic:spPr>
                </pic:pic>
              </a:graphicData>
            </a:graphic>
          </wp:inline>
        </w:drawing>
      </w:r>
    </w:p>
    <w:p w14:paraId="7E8ED74F" w14:textId="1AB4E38A" w:rsidR="005C2AE6" w:rsidRPr="005C2AE6" w:rsidRDefault="00AE34A8" w:rsidP="00FB754B">
      <w:pPr>
        <w:numPr>
          <w:ilvl w:val="0"/>
          <w:numId w:val="31"/>
        </w:numPr>
        <w:spacing w:before="240" w:after="240"/>
        <w:rPr>
          <w:rFonts w:eastAsia="Times New Roman" w:cs="Arial"/>
          <w:color w:val="1F2328"/>
          <w:kern w:val="0"/>
          <w:szCs w:val="22"/>
          <w14:ligatures w14:val="none"/>
        </w:rPr>
      </w:pPr>
      <w:r>
        <w:rPr>
          <w:rFonts w:eastAsia="Times New Roman" w:cs="Arial"/>
          <w:color w:val="1F2328"/>
          <w:kern w:val="0"/>
          <w:szCs w:val="22"/>
          <w14:ligatures w14:val="none"/>
        </w:rPr>
        <w:t>Copy the commands below to the terminal window to c</w:t>
      </w:r>
      <w:r w:rsidR="005C2AE6" w:rsidRPr="005C2AE6">
        <w:rPr>
          <w:rFonts w:eastAsia="Times New Roman" w:cs="Arial"/>
          <w:color w:val="1F2328"/>
          <w:kern w:val="0"/>
          <w:szCs w:val="22"/>
          <w14:ligatures w14:val="none"/>
        </w:rPr>
        <w:t>lone the GitHub repository required for the lab</w:t>
      </w:r>
      <w:r w:rsidR="00340FE8" w:rsidRPr="001D4738">
        <w:rPr>
          <w:rFonts w:eastAsia="Times New Roman" w:cs="Arial"/>
          <w:color w:val="1F2328"/>
          <w:kern w:val="0"/>
          <w:szCs w:val="22"/>
          <w14:ligatures w14:val="none"/>
        </w:rPr>
        <w:t>.</w:t>
      </w:r>
    </w:p>
    <w:p w14:paraId="6D342AAD" w14:textId="77777777" w:rsidR="00340FE8" w:rsidRPr="001D4738" w:rsidRDefault="00340FE8" w:rsidP="00340FE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Times New Roman" w:cs="Arial"/>
          <w:color w:val="FFFFFF" w:themeColor="background1"/>
          <w:kern w:val="0"/>
          <w:szCs w:val="22"/>
          <w:bdr w:val="none" w:sz="0" w:space="0" w:color="auto" w:frame="1"/>
          <w14:ligatures w14:val="none"/>
        </w:rPr>
      </w:pPr>
    </w:p>
    <w:p w14:paraId="48E6EB9B" w14:textId="324A7340" w:rsidR="005C2AE6" w:rsidRPr="005C2AE6" w:rsidRDefault="005C2AE6" w:rsidP="00340FE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Times New Roman" w:cs="Arial"/>
          <w:color w:val="FFFFFF" w:themeColor="background1"/>
          <w:kern w:val="0"/>
          <w:szCs w:val="22"/>
          <w:bdr w:val="none" w:sz="0" w:space="0" w:color="auto" w:frame="1"/>
          <w14:ligatures w14:val="none"/>
        </w:rPr>
      </w:pPr>
      <w:r w:rsidRPr="005C2AE6">
        <w:rPr>
          <w:rFonts w:eastAsia="Times New Roman" w:cs="Arial"/>
          <w:color w:val="FFFFFF" w:themeColor="background1"/>
          <w:kern w:val="0"/>
          <w:szCs w:val="22"/>
          <w:bdr w:val="none" w:sz="0" w:space="0" w:color="auto" w:frame="1"/>
          <w14:ligatures w14:val="none"/>
        </w:rPr>
        <w:t>git clone https://github.com/IBMTechSales/liberty_admin_pot.git</w:t>
      </w:r>
    </w:p>
    <w:p w14:paraId="6301274C" w14:textId="029F570E" w:rsidR="005C2AE6" w:rsidRPr="005C2AE6" w:rsidRDefault="005C2AE6" w:rsidP="00340FE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Times New Roman" w:cs="Arial"/>
          <w:color w:val="FFFFFF" w:themeColor="background1"/>
          <w:kern w:val="0"/>
          <w:szCs w:val="22"/>
          <w:bdr w:val="none" w:sz="0" w:space="0" w:color="auto" w:frame="1"/>
          <w14:ligatures w14:val="none"/>
        </w:rPr>
      </w:pPr>
      <w:r w:rsidRPr="005C2AE6">
        <w:rPr>
          <w:rFonts w:eastAsia="Times New Roman" w:cs="Arial"/>
          <w:color w:val="FFFFFF" w:themeColor="background1"/>
          <w:kern w:val="0"/>
          <w:szCs w:val="22"/>
          <w:bdr w:val="none" w:sz="0" w:space="0" w:color="auto" w:frame="1"/>
          <w14:ligatures w14:val="none"/>
        </w:rPr>
        <w:t xml:space="preserve">cd </w:t>
      </w:r>
      <w:r w:rsidR="00BB68CC">
        <w:rPr>
          <w:rFonts w:eastAsia="Times New Roman" w:cs="Arial"/>
          <w:color w:val="FFFFFF" w:themeColor="background1"/>
          <w:kern w:val="0"/>
          <w:szCs w:val="22"/>
          <w:bdr w:val="none" w:sz="0" w:space="0" w:color="auto" w:frame="1"/>
          <w14:ligatures w14:val="none"/>
        </w:rPr>
        <w:t>/home/</w:t>
      </w:r>
      <w:proofErr w:type="spellStart"/>
      <w:r w:rsidR="00BB68CC">
        <w:rPr>
          <w:rFonts w:eastAsia="Times New Roman" w:cs="Arial"/>
          <w:color w:val="FFFFFF" w:themeColor="background1"/>
          <w:kern w:val="0"/>
          <w:szCs w:val="22"/>
          <w:bdr w:val="none" w:sz="0" w:space="0" w:color="auto" w:frame="1"/>
          <w14:ligatures w14:val="none"/>
        </w:rPr>
        <w:t>techzone</w:t>
      </w:r>
      <w:proofErr w:type="spellEnd"/>
      <w:r w:rsidRPr="005C2AE6">
        <w:rPr>
          <w:rFonts w:eastAsia="Times New Roman" w:cs="Arial"/>
          <w:color w:val="FFFFFF" w:themeColor="background1"/>
          <w:kern w:val="0"/>
          <w:szCs w:val="22"/>
          <w:bdr w:val="none" w:sz="0" w:space="0" w:color="auto" w:frame="1"/>
          <w14:ligatures w14:val="none"/>
        </w:rPr>
        <w:t>/</w:t>
      </w:r>
      <w:proofErr w:type="spellStart"/>
      <w:r w:rsidRPr="005C2AE6">
        <w:rPr>
          <w:rFonts w:eastAsia="Times New Roman" w:cs="Arial"/>
          <w:color w:val="FFFFFF" w:themeColor="background1"/>
          <w:kern w:val="0"/>
          <w:szCs w:val="22"/>
          <w:bdr w:val="none" w:sz="0" w:space="0" w:color="auto" w:frame="1"/>
          <w14:ligatures w14:val="none"/>
        </w:rPr>
        <w:t>liberty_admin_pot</w:t>
      </w:r>
      <w:proofErr w:type="spellEnd"/>
      <w:r w:rsidRPr="005C2AE6">
        <w:rPr>
          <w:rFonts w:eastAsia="Times New Roman" w:cs="Arial"/>
          <w:color w:val="FFFFFF" w:themeColor="background1"/>
          <w:kern w:val="0"/>
          <w:szCs w:val="22"/>
          <w:bdr w:val="none" w:sz="0" w:space="0" w:color="auto" w:frame="1"/>
          <w14:ligatures w14:val="none"/>
        </w:rPr>
        <w:t>/lab-scripts</w:t>
      </w:r>
    </w:p>
    <w:p w14:paraId="3F19627F" w14:textId="77777777" w:rsidR="005C2AE6" w:rsidRPr="001D4738" w:rsidRDefault="005C2AE6" w:rsidP="00340FE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Times New Roman" w:cs="Arial"/>
          <w:color w:val="FFFFFF" w:themeColor="background1"/>
          <w:kern w:val="0"/>
          <w:szCs w:val="22"/>
          <w:bdr w:val="none" w:sz="0" w:space="0" w:color="auto" w:frame="1"/>
          <w14:ligatures w14:val="none"/>
        </w:rPr>
      </w:pPr>
      <w:proofErr w:type="spellStart"/>
      <w:r w:rsidRPr="005C2AE6">
        <w:rPr>
          <w:rFonts w:eastAsia="Times New Roman" w:cs="Arial"/>
          <w:color w:val="FFFFFF" w:themeColor="background1"/>
          <w:kern w:val="0"/>
          <w:szCs w:val="22"/>
          <w:bdr w:val="none" w:sz="0" w:space="0" w:color="auto" w:frame="1"/>
          <w14:ligatures w14:val="none"/>
        </w:rPr>
        <w:t>chmod</w:t>
      </w:r>
      <w:proofErr w:type="spellEnd"/>
      <w:r w:rsidRPr="005C2AE6">
        <w:rPr>
          <w:rFonts w:eastAsia="Times New Roman" w:cs="Arial"/>
          <w:color w:val="FFFFFF" w:themeColor="background1"/>
          <w:kern w:val="0"/>
          <w:szCs w:val="22"/>
          <w:bdr w:val="none" w:sz="0" w:space="0" w:color="auto" w:frame="1"/>
          <w14:ligatures w14:val="none"/>
        </w:rPr>
        <w:t xml:space="preserve"> -R </w:t>
      </w:r>
      <w:proofErr w:type="gramStart"/>
      <w:r w:rsidRPr="005C2AE6">
        <w:rPr>
          <w:rFonts w:eastAsia="Times New Roman" w:cs="Arial"/>
          <w:color w:val="FFFFFF" w:themeColor="background1"/>
          <w:kern w:val="0"/>
          <w:szCs w:val="22"/>
          <w:bdr w:val="none" w:sz="0" w:space="0" w:color="auto" w:frame="1"/>
          <w14:ligatures w14:val="none"/>
        </w:rPr>
        <w:t>755 .</w:t>
      </w:r>
      <w:proofErr w:type="gramEnd"/>
      <w:r w:rsidRPr="005C2AE6">
        <w:rPr>
          <w:rFonts w:eastAsia="Times New Roman" w:cs="Arial"/>
          <w:color w:val="FFFFFF" w:themeColor="background1"/>
          <w:kern w:val="0"/>
          <w:szCs w:val="22"/>
          <w:bdr w:val="none" w:sz="0" w:space="0" w:color="auto" w:frame="1"/>
          <w14:ligatures w14:val="none"/>
        </w:rPr>
        <w:t>/</w:t>
      </w:r>
    </w:p>
    <w:p w14:paraId="249EDE62" w14:textId="77777777" w:rsidR="003426CC" w:rsidRPr="005C2AE6" w:rsidRDefault="003426CC" w:rsidP="00340FE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Times New Roman" w:cs="Arial"/>
          <w:color w:val="FFFFFF" w:themeColor="background1"/>
          <w:kern w:val="0"/>
          <w:szCs w:val="22"/>
          <w:bdr w:val="none" w:sz="0" w:space="0" w:color="auto" w:frame="1"/>
          <w14:ligatures w14:val="none"/>
        </w:rPr>
      </w:pPr>
    </w:p>
    <w:p w14:paraId="5CC880B5" w14:textId="77777777" w:rsidR="003426CC" w:rsidRDefault="003426CC">
      <w:pPr>
        <w:rPr>
          <w:rFonts w:eastAsia="Times New Roman" w:cs="Arial"/>
          <w:b/>
          <w:bCs/>
          <w:color w:val="1F2328"/>
          <w:kern w:val="0"/>
          <w:szCs w:val="22"/>
          <w14:ligatures w14:val="none"/>
        </w:rPr>
      </w:pPr>
    </w:p>
    <w:p w14:paraId="4DD9ECBA" w14:textId="34849157" w:rsidR="00AE34A8" w:rsidRDefault="003426CC" w:rsidP="003426CC">
      <w:pPr>
        <w:ind w:left="360"/>
        <w:rPr>
          <w:rFonts w:eastAsia="Times New Roman" w:cs="Arial"/>
          <w:b/>
          <w:bCs/>
          <w:color w:val="1F2328"/>
          <w:kern w:val="0"/>
          <w:szCs w:val="22"/>
          <w14:ligatures w14:val="none"/>
        </w:rPr>
      </w:pPr>
      <w:r w:rsidRPr="003426CC">
        <w:rPr>
          <w:rFonts w:eastAsia="Times New Roman" w:cs="Arial"/>
          <w:b/>
          <w:bCs/>
          <w:noProof/>
          <w:color w:val="1F2328"/>
          <w:kern w:val="0"/>
          <w:szCs w:val="22"/>
          <w14:ligatures w14:val="none"/>
        </w:rPr>
        <w:drawing>
          <wp:inline distT="0" distB="0" distL="0" distR="0" wp14:anchorId="71BAC00E" wp14:editId="09317A45">
            <wp:extent cx="3738785" cy="1686448"/>
            <wp:effectExtent l="0" t="0" r="0" b="3175"/>
            <wp:docPr id="1330782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2017" name="Picture 1" descr="A screenshot of a computer&#10;&#10;Description automatically generated"/>
                    <pic:cNvPicPr/>
                  </pic:nvPicPr>
                  <pic:blipFill>
                    <a:blip r:embed="rId18"/>
                    <a:stretch>
                      <a:fillRect/>
                    </a:stretch>
                  </pic:blipFill>
                  <pic:spPr>
                    <a:xfrm>
                      <a:off x="0" y="0"/>
                      <a:ext cx="3750261" cy="1691625"/>
                    </a:xfrm>
                    <a:prstGeom prst="rect">
                      <a:avLst/>
                    </a:prstGeom>
                  </pic:spPr>
                </pic:pic>
              </a:graphicData>
            </a:graphic>
          </wp:inline>
        </w:drawing>
      </w:r>
    </w:p>
    <w:p w14:paraId="6D9D5812" w14:textId="77777777" w:rsidR="003426CC" w:rsidRDefault="003426CC">
      <w:pPr>
        <w:rPr>
          <w:rFonts w:eastAsia="Times New Roman" w:cs="Arial"/>
          <w:b/>
          <w:bCs/>
          <w:color w:val="1F2328"/>
          <w:kern w:val="0"/>
          <w:szCs w:val="22"/>
          <w14:ligatures w14:val="none"/>
        </w:rPr>
      </w:pPr>
    </w:p>
    <w:p w14:paraId="192B5A44" w14:textId="77777777" w:rsidR="003426CC" w:rsidRDefault="003426CC">
      <w:pPr>
        <w:rPr>
          <w:rFonts w:eastAsia="Times New Roman" w:cs="Arial"/>
          <w:b/>
          <w:bCs/>
          <w:color w:val="1F2328"/>
          <w:kern w:val="0"/>
          <w:szCs w:val="22"/>
          <w14:ligatures w14:val="none"/>
        </w:rPr>
      </w:pPr>
      <w:r>
        <w:rPr>
          <w:rFonts w:eastAsia="Times New Roman" w:cs="Arial"/>
          <w:b/>
          <w:bCs/>
          <w:color w:val="1F2328"/>
          <w:kern w:val="0"/>
          <w:szCs w:val="22"/>
          <w14:ligatures w14:val="none"/>
        </w:rPr>
        <w:br w:type="page"/>
      </w:r>
    </w:p>
    <w:p w14:paraId="4BE46F16" w14:textId="121DB813" w:rsidR="005C2AE6" w:rsidRPr="005C2AE6" w:rsidRDefault="005C2AE6" w:rsidP="005C2AE6">
      <w:pPr>
        <w:spacing w:before="360" w:after="240"/>
        <w:outlineLvl w:val="1"/>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lastRenderedPageBreak/>
        <w:t xml:space="preserve">Part 2: Produce Liberty “server packages” as build </w:t>
      </w:r>
      <w:proofErr w:type="gramStart"/>
      <w:r w:rsidRPr="005C2AE6">
        <w:rPr>
          <w:rFonts w:eastAsia="Times New Roman" w:cs="Arial"/>
          <w:b/>
          <w:bCs/>
          <w:color w:val="1F2328"/>
          <w:kern w:val="0"/>
          <w:szCs w:val="22"/>
          <w14:ligatures w14:val="none"/>
        </w:rPr>
        <w:t>output</w:t>
      </w:r>
      <w:proofErr w:type="gramEnd"/>
    </w:p>
    <w:p w14:paraId="15868DBD"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Following recommended practices for flexible deployment of Liberty applications, you will produce a server package as build output, which includes the Liberty runtime, server configuration, and the application, as a zip archive file.</w:t>
      </w:r>
    </w:p>
    <w:p w14:paraId="65F850F8"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Producing the build output in the form of a Liberty server package zip file provides the flexibility of deploying and upgrading your version of Liberty and applications as an immutable package, like how container images are deployed to Kubernetes container platforms.</w:t>
      </w:r>
    </w:p>
    <w:p w14:paraId="0247149C"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In the lab, the “</w:t>
      </w:r>
      <w:r w:rsidRPr="005C2AE6">
        <w:rPr>
          <w:rFonts w:eastAsia="Times New Roman" w:cs="Arial"/>
          <w:b/>
          <w:bCs/>
          <w:color w:val="1F2328"/>
          <w:kern w:val="0"/>
          <w:szCs w:val="22"/>
          <w14:ligatures w14:val="none"/>
        </w:rPr>
        <w:t>mavenBuid.sh</w:t>
      </w:r>
      <w:r w:rsidRPr="005C2AE6">
        <w:rPr>
          <w:rFonts w:eastAsia="Times New Roman" w:cs="Arial"/>
          <w:color w:val="1F2328"/>
          <w:kern w:val="0"/>
          <w:szCs w:val="22"/>
          <w14:ligatures w14:val="none"/>
        </w:rPr>
        <w:t>” script provides the following capabilities for producing server packages for deployment to a Liberty collective.</w:t>
      </w:r>
    </w:p>
    <w:p w14:paraId="7BEE6854" w14:textId="77777777" w:rsidR="005C2AE6" w:rsidRPr="005C2AE6" w:rsidRDefault="005C2AE6" w:rsidP="00FB754B">
      <w:pPr>
        <w:numPr>
          <w:ilvl w:val="0"/>
          <w:numId w:val="32"/>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Pull the application source code from the source code repository (GitHub)</w:t>
      </w:r>
    </w:p>
    <w:p w14:paraId="04255F8C" w14:textId="77777777" w:rsidR="005C2AE6" w:rsidRPr="005C2AE6" w:rsidRDefault="005C2AE6" w:rsidP="00FB754B">
      <w:pPr>
        <w:numPr>
          <w:ilvl w:val="0"/>
          <w:numId w:val="32"/>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Build the application and produce a Liberty Server </w:t>
      </w:r>
      <w:proofErr w:type="gramStart"/>
      <w:r w:rsidRPr="005C2AE6">
        <w:rPr>
          <w:rFonts w:eastAsia="Times New Roman" w:cs="Arial"/>
          <w:color w:val="1F2328"/>
          <w:kern w:val="0"/>
          <w:szCs w:val="22"/>
          <w14:ligatures w14:val="none"/>
        </w:rPr>
        <w:t>package</w:t>
      </w:r>
      <w:proofErr w:type="gramEnd"/>
    </w:p>
    <w:p w14:paraId="28CF402C" w14:textId="77777777" w:rsidR="005C2AE6" w:rsidRPr="005C2AE6" w:rsidRDefault="005C2AE6" w:rsidP="00FB754B">
      <w:pPr>
        <w:numPr>
          <w:ilvl w:val="0"/>
          <w:numId w:val="32"/>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Store the Liberty server package in a “working directory” for the lab.</w:t>
      </w:r>
    </w:p>
    <w:tbl>
      <w:tblPr>
        <w:tblW w:w="0" w:type="auto"/>
        <w:tblCellMar>
          <w:top w:w="15" w:type="dxa"/>
          <w:left w:w="15" w:type="dxa"/>
          <w:bottom w:w="15" w:type="dxa"/>
          <w:right w:w="15" w:type="dxa"/>
        </w:tblCellMar>
        <w:tblLook w:val="04A0" w:firstRow="1" w:lastRow="0" w:firstColumn="1" w:lastColumn="0" w:noHBand="0" w:noVBand="1"/>
      </w:tblPr>
      <w:tblGrid>
        <w:gridCol w:w="3017"/>
        <w:gridCol w:w="6343"/>
      </w:tblGrid>
      <w:tr w:rsidR="005C2AE6" w:rsidRPr="005C2AE6" w14:paraId="547BC2F8" w14:textId="77777777" w:rsidTr="005C2AE6">
        <w:tc>
          <w:tcPr>
            <w:tcW w:w="0" w:type="auto"/>
            <w:tcMar>
              <w:top w:w="90" w:type="dxa"/>
              <w:left w:w="195" w:type="dxa"/>
              <w:bottom w:w="90" w:type="dxa"/>
              <w:right w:w="195" w:type="dxa"/>
            </w:tcMar>
            <w:vAlign w:val="center"/>
            <w:hideMark/>
          </w:tcPr>
          <w:p w14:paraId="31DDA84F" w14:textId="15C28008" w:rsidR="005C2AE6" w:rsidRPr="005C2AE6" w:rsidRDefault="005C2AE6" w:rsidP="005C2AE6">
            <w:pPr>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417104D5" wp14:editId="6DC2AC76">
                  <wp:extent cx="1668145" cy="1668145"/>
                  <wp:effectExtent l="0" t="0" r="0" b="0"/>
                  <wp:docPr id="1989392937" name="Picture 151"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2937" name="Picture 151" descr="sign-inf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8145" cy="1668145"/>
                          </a:xfrm>
                          <a:prstGeom prst="rect">
                            <a:avLst/>
                          </a:prstGeom>
                          <a:noFill/>
                          <a:ln>
                            <a:noFill/>
                          </a:ln>
                        </pic:spPr>
                      </pic:pic>
                    </a:graphicData>
                  </a:graphic>
                </wp:inline>
              </w:drawing>
            </w:r>
          </w:p>
        </w:tc>
        <w:tc>
          <w:tcPr>
            <w:tcW w:w="0" w:type="auto"/>
            <w:tcMar>
              <w:top w:w="90" w:type="dxa"/>
              <w:left w:w="195" w:type="dxa"/>
              <w:bottom w:w="90" w:type="dxa"/>
              <w:right w:w="195" w:type="dxa"/>
            </w:tcMar>
            <w:vAlign w:val="center"/>
            <w:hideMark/>
          </w:tcPr>
          <w:p w14:paraId="1F8EADC0"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mavenBuild.sh script is NOT an official IBM tool.</w:t>
            </w:r>
          </w:p>
          <w:p w14:paraId="3FAC6A6E" w14:textId="1B98D86D" w:rsidR="005C2AE6" w:rsidRPr="005C2AE6" w:rsidRDefault="005C2AE6" w:rsidP="005C2AE6">
            <w:pPr>
              <w:rPr>
                <w:rFonts w:eastAsia="Times New Roman" w:cs="Arial"/>
                <w:color w:val="1F2328"/>
                <w:kern w:val="0"/>
                <w:szCs w:val="22"/>
                <w14:ligatures w14:val="none"/>
              </w:rPr>
            </w:pPr>
            <w:r w:rsidRPr="005C2AE6">
              <w:rPr>
                <w:rFonts w:eastAsia="Times New Roman" w:cs="Arial"/>
                <w:color w:val="1F2328"/>
                <w:kern w:val="0"/>
                <w:szCs w:val="22"/>
                <w14:ligatures w14:val="none"/>
              </w:rPr>
              <w:t>It is a simple script that we provide for this PoT to demonstrate ease of automation of common Liberty tasks.</w:t>
            </w:r>
            <w:r w:rsidR="003F25E4">
              <w:rPr>
                <w:rFonts w:eastAsia="Times New Roman" w:cs="Arial"/>
                <w:color w:val="1F2328"/>
                <w:kern w:val="0"/>
                <w:szCs w:val="22"/>
                <w14:ligatures w14:val="none"/>
              </w:rPr>
              <w:t xml:space="preserve"> Other tools such as Gradle, </w:t>
            </w:r>
            <w:proofErr w:type="spellStart"/>
            <w:r w:rsidR="003F25E4">
              <w:rPr>
                <w:rFonts w:eastAsia="Times New Roman" w:cs="Arial"/>
                <w:color w:val="1F2328"/>
                <w:kern w:val="0"/>
                <w:szCs w:val="22"/>
                <w14:ligatures w14:val="none"/>
              </w:rPr>
              <w:t>Jeknins</w:t>
            </w:r>
            <w:proofErr w:type="spellEnd"/>
            <w:r w:rsidR="003F25E4">
              <w:rPr>
                <w:rFonts w:eastAsia="Times New Roman" w:cs="Arial"/>
                <w:color w:val="1F2328"/>
                <w:kern w:val="0"/>
                <w:szCs w:val="22"/>
                <w14:ligatures w14:val="none"/>
              </w:rPr>
              <w:t xml:space="preserve">, UCD, </w:t>
            </w:r>
            <w:proofErr w:type="spellStart"/>
            <w:r w:rsidR="003F25E4">
              <w:rPr>
                <w:rFonts w:eastAsia="Times New Roman" w:cs="Arial"/>
                <w:color w:val="1F2328"/>
                <w:kern w:val="0"/>
                <w:szCs w:val="22"/>
                <w14:ligatures w14:val="none"/>
              </w:rPr>
              <w:t>etc</w:t>
            </w:r>
            <w:proofErr w:type="spellEnd"/>
            <w:r w:rsidR="003F25E4">
              <w:rPr>
                <w:rFonts w:eastAsia="Times New Roman" w:cs="Arial"/>
                <w:color w:val="1F2328"/>
                <w:kern w:val="0"/>
                <w:szCs w:val="22"/>
                <w14:ligatures w14:val="none"/>
              </w:rPr>
              <w:t xml:space="preserve"> can be employed based on enterprise preferences and practices </w:t>
            </w:r>
          </w:p>
        </w:tc>
      </w:tr>
    </w:tbl>
    <w:p w14:paraId="5BDF583A" w14:textId="037EC23A"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In this section of the lab, you will use the provided shell script that automates the tasks for producing a server package for deployment to the collective.</w:t>
      </w:r>
    </w:p>
    <w:p w14:paraId="2248823D" w14:textId="77777777" w:rsidR="005C2AE6" w:rsidRPr="005C2AE6" w:rsidRDefault="005C2AE6" w:rsidP="005C2AE6">
      <w:pPr>
        <w:spacing w:before="360" w:after="240"/>
        <w:outlineLvl w:val="1"/>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t xml:space="preserve">Use the Maven Build script to produce a Server </w:t>
      </w:r>
      <w:proofErr w:type="gramStart"/>
      <w:r w:rsidRPr="005C2AE6">
        <w:rPr>
          <w:rFonts w:eastAsia="Times New Roman" w:cs="Arial"/>
          <w:b/>
          <w:bCs/>
          <w:color w:val="1F2328"/>
          <w:kern w:val="0"/>
          <w:szCs w:val="22"/>
          <w14:ligatures w14:val="none"/>
        </w:rPr>
        <w:t>package</w:t>
      </w:r>
      <w:proofErr w:type="gramEnd"/>
    </w:p>
    <w:p w14:paraId="4A975F9C" w14:textId="4526AE1F" w:rsidR="005C2AE6" w:rsidRPr="005C2AE6" w:rsidRDefault="005C2AE6" w:rsidP="00FB754B">
      <w:pPr>
        <w:numPr>
          <w:ilvl w:val="0"/>
          <w:numId w:val="33"/>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Run the </w:t>
      </w:r>
      <w:r w:rsidRPr="005C2AE6">
        <w:rPr>
          <w:rFonts w:eastAsia="Times New Roman" w:cs="Arial"/>
          <w:b/>
          <w:bCs/>
          <w:color w:val="1F2328"/>
          <w:kern w:val="0"/>
          <w:szCs w:val="22"/>
          <w14:ligatures w14:val="none"/>
        </w:rPr>
        <w:t>Maven Build</w:t>
      </w:r>
      <w:r w:rsidRPr="005C2AE6">
        <w:rPr>
          <w:rFonts w:eastAsia="Times New Roman" w:cs="Arial"/>
          <w:color w:val="1F2328"/>
          <w:kern w:val="0"/>
          <w:szCs w:val="22"/>
          <w14:ligatures w14:val="none"/>
        </w:rPr>
        <w:t xml:space="preserve"> shell script to build the applications and produce a Liberty Server </w:t>
      </w:r>
      <w:r w:rsidR="003426CC" w:rsidRPr="005C2AE6">
        <w:rPr>
          <w:rFonts w:eastAsia="Times New Roman" w:cs="Arial"/>
          <w:color w:val="1F2328"/>
          <w:kern w:val="0"/>
          <w:szCs w:val="22"/>
          <w14:ligatures w14:val="none"/>
        </w:rPr>
        <w:t>package</w:t>
      </w:r>
      <w:r w:rsidRPr="005C2AE6">
        <w:rPr>
          <w:rFonts w:eastAsia="Times New Roman" w:cs="Arial"/>
          <w:color w:val="1F2328"/>
          <w:kern w:val="0"/>
          <w:szCs w:val="22"/>
          <w14:ligatures w14:val="none"/>
        </w:rPr>
        <w:t>, which will use WebSphere Liberty kernel, version 22.0.0.8</w:t>
      </w:r>
    </w:p>
    <w:p w14:paraId="397BC4AD" w14:textId="77777777" w:rsidR="002E1BBE" w:rsidRPr="001D4738" w:rsidRDefault="002E1BBE" w:rsidP="002E1BB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2C3BBD36" w14:textId="356A9576" w:rsidR="005C2AE6" w:rsidRPr="001D4738" w:rsidRDefault="008569D5" w:rsidP="002E1BB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r>
        <w:rPr>
          <w:rFonts w:eastAsia="Times New Roman" w:cs="Arial"/>
          <w:color w:val="FFFFFF" w:themeColor="background1"/>
          <w:kern w:val="0"/>
          <w:szCs w:val="22"/>
          <w:bdr w:val="none" w:sz="0" w:space="0" w:color="auto" w:frame="1"/>
          <w14:ligatures w14:val="none"/>
        </w:rPr>
        <w:t>/home/techzone</w:t>
      </w:r>
      <w:r w:rsidR="005C2AE6" w:rsidRPr="005C2AE6">
        <w:rPr>
          <w:rFonts w:eastAsia="Times New Roman" w:cs="Arial"/>
          <w:color w:val="FFFFFF" w:themeColor="background1"/>
          <w:kern w:val="0"/>
          <w:szCs w:val="22"/>
          <w:bdr w:val="none" w:sz="0" w:space="0" w:color="auto" w:frame="1"/>
          <w14:ligatures w14:val="none"/>
        </w:rPr>
        <w:t>/liberty_admin_pot/lab-scripts/mavenBuild.sh -v 22.0.0.8</w:t>
      </w:r>
    </w:p>
    <w:p w14:paraId="75DE567D" w14:textId="77777777" w:rsidR="002E1BBE" w:rsidRPr="005C2AE6" w:rsidRDefault="002E1BBE" w:rsidP="002E1BB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0AD69CC8" w14:textId="3B77A092"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b/>
          <w:bCs/>
          <w:color w:val="1F2328"/>
          <w:kern w:val="0"/>
          <w:szCs w:val="22"/>
          <w14:ligatures w14:val="none"/>
        </w:rPr>
        <w:t>Note:</w:t>
      </w:r>
      <w:r w:rsidRPr="005C2AE6">
        <w:rPr>
          <w:rFonts w:eastAsia="Times New Roman" w:cs="Arial"/>
          <w:color w:val="1F2328"/>
          <w:kern w:val="0"/>
          <w:szCs w:val="22"/>
          <w14:ligatures w14:val="none"/>
        </w:rPr>
        <w:t> there are additional steps performed aside from what is depicted in the output above which only shows the completion</w:t>
      </w:r>
      <w:r w:rsidR="00026820">
        <w:rPr>
          <w:rFonts w:eastAsia="Times New Roman" w:cs="Arial"/>
          <w:color w:val="1F2328"/>
          <w:kern w:val="0"/>
          <w:szCs w:val="22"/>
          <w14:ligatures w14:val="none"/>
        </w:rPr>
        <w:t>.</w:t>
      </w:r>
    </w:p>
    <w:p w14:paraId="6649682A" w14:textId="5EA8E61F" w:rsidR="005C2AE6" w:rsidRPr="005C2AE6" w:rsidRDefault="00D44DD9" w:rsidP="005C2AE6">
      <w:pPr>
        <w:spacing w:before="240" w:after="240"/>
        <w:ind w:left="720"/>
        <w:rPr>
          <w:rFonts w:eastAsia="Times New Roman" w:cs="Arial"/>
          <w:color w:val="1F2328"/>
          <w:kern w:val="0"/>
          <w:szCs w:val="22"/>
          <w14:ligatures w14:val="none"/>
        </w:rPr>
      </w:pPr>
      <w:r w:rsidRPr="00D44DD9">
        <w:rPr>
          <w:rFonts w:eastAsia="Times New Roman" w:cs="Arial"/>
          <w:noProof/>
          <w:color w:val="1F2328"/>
          <w:kern w:val="0"/>
          <w:szCs w:val="22"/>
          <w14:ligatures w14:val="none"/>
        </w:rPr>
        <w:lastRenderedPageBreak/>
        <w:drawing>
          <wp:inline distT="0" distB="0" distL="0" distR="0" wp14:anchorId="10912EAC" wp14:editId="1D8B2D66">
            <wp:extent cx="3807152" cy="2496613"/>
            <wp:effectExtent l="0" t="0" r="3175" b="5715"/>
            <wp:docPr id="201169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99309" name="Picture 1" descr="A screenshot of a computer&#10;&#10;Description automatically generated"/>
                    <pic:cNvPicPr/>
                  </pic:nvPicPr>
                  <pic:blipFill>
                    <a:blip r:embed="rId19"/>
                    <a:stretch>
                      <a:fillRect/>
                    </a:stretch>
                  </pic:blipFill>
                  <pic:spPr>
                    <a:xfrm>
                      <a:off x="0" y="0"/>
                      <a:ext cx="3823026" cy="2507023"/>
                    </a:xfrm>
                    <a:prstGeom prst="rect">
                      <a:avLst/>
                    </a:prstGeom>
                  </pic:spPr>
                </pic:pic>
              </a:graphicData>
            </a:graphic>
          </wp:inline>
        </w:drawing>
      </w:r>
    </w:p>
    <w:p w14:paraId="740EA804" w14:textId="77777777" w:rsidR="005C2AE6" w:rsidRPr="005C2AE6" w:rsidRDefault="005C2AE6" w:rsidP="00FB754B">
      <w:pPr>
        <w:numPr>
          <w:ilvl w:val="0"/>
          <w:numId w:val="33"/>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Using the File viewer on the VM desktop, see that the server package was produced.</w:t>
      </w:r>
    </w:p>
    <w:p w14:paraId="7150A9F8" w14:textId="775B042B"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a. Double mouse-click on the “</w:t>
      </w:r>
      <w:r w:rsidRPr="005C2AE6">
        <w:rPr>
          <w:rFonts w:eastAsia="Times New Roman" w:cs="Arial"/>
          <w:b/>
          <w:bCs/>
          <w:color w:val="1F2328"/>
          <w:kern w:val="0"/>
          <w:szCs w:val="22"/>
          <w14:ligatures w14:val="none"/>
        </w:rPr>
        <w:t>Home”</w:t>
      </w:r>
      <w:r w:rsidRPr="005C2AE6">
        <w:rPr>
          <w:rFonts w:eastAsia="Times New Roman" w:cs="Arial"/>
          <w:color w:val="1F2328"/>
          <w:kern w:val="0"/>
          <w:szCs w:val="22"/>
          <w14:ligatures w14:val="none"/>
        </w:rPr>
        <w:t> folder on the Desktop VM</w:t>
      </w:r>
      <w:r w:rsidR="00026820">
        <w:rPr>
          <w:rFonts w:eastAsia="Times New Roman" w:cs="Arial"/>
          <w:color w:val="1F2328"/>
          <w:kern w:val="0"/>
          <w:szCs w:val="22"/>
          <w14:ligatures w14:val="none"/>
        </w:rPr>
        <w:t>.</w:t>
      </w:r>
    </w:p>
    <w:p w14:paraId="3E958D80" w14:textId="2DF0CEDD" w:rsidR="005C2AE6" w:rsidRPr="005C2AE6" w:rsidRDefault="00D44DD9" w:rsidP="00D44DD9">
      <w:pPr>
        <w:spacing w:before="240" w:after="240"/>
        <w:ind w:left="720"/>
        <w:rPr>
          <w:rFonts w:eastAsia="Times New Roman" w:cs="Arial"/>
          <w:color w:val="1F2328"/>
          <w:kern w:val="0"/>
          <w:szCs w:val="22"/>
          <w14:ligatures w14:val="none"/>
        </w:rPr>
      </w:pPr>
      <w:r w:rsidRPr="00D44DD9">
        <w:rPr>
          <w:rFonts w:eastAsia="Times New Roman" w:cs="Arial"/>
          <w:noProof/>
          <w:color w:val="1F2328"/>
          <w:kern w:val="0"/>
          <w:szCs w:val="22"/>
          <w14:ligatures w14:val="none"/>
        </w:rPr>
        <w:drawing>
          <wp:inline distT="0" distB="0" distL="0" distR="0" wp14:anchorId="0A3CB434" wp14:editId="45422792">
            <wp:extent cx="1164900" cy="1346319"/>
            <wp:effectExtent l="0" t="0" r="3810" b="0"/>
            <wp:docPr id="12297274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27408" name="Picture 1" descr="A screen shot of a computer&#10;&#10;Description automatically generated"/>
                    <pic:cNvPicPr/>
                  </pic:nvPicPr>
                  <pic:blipFill>
                    <a:blip r:embed="rId20"/>
                    <a:stretch>
                      <a:fillRect/>
                    </a:stretch>
                  </pic:blipFill>
                  <pic:spPr>
                    <a:xfrm>
                      <a:off x="0" y="0"/>
                      <a:ext cx="1173358" cy="1356095"/>
                    </a:xfrm>
                    <a:prstGeom prst="rect">
                      <a:avLst/>
                    </a:prstGeom>
                  </pic:spPr>
                </pic:pic>
              </a:graphicData>
            </a:graphic>
          </wp:inline>
        </w:drawing>
      </w:r>
    </w:p>
    <w:p w14:paraId="0A622B77"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b. From the file explorer, navigate to </w:t>
      </w:r>
      <w:proofErr w:type="spellStart"/>
      <w:r w:rsidRPr="005C2AE6">
        <w:rPr>
          <w:rFonts w:eastAsia="Times New Roman" w:cs="Arial"/>
          <w:b/>
          <w:bCs/>
          <w:color w:val="1F2328"/>
          <w:kern w:val="0"/>
          <w:szCs w:val="22"/>
          <w14:ligatures w14:val="none"/>
        </w:rPr>
        <w:t>techzone</w:t>
      </w:r>
      <w:proofErr w:type="spellEnd"/>
      <w:r w:rsidRPr="005C2AE6">
        <w:rPr>
          <w:rFonts w:eastAsia="Times New Roman" w:cs="Arial"/>
          <w:b/>
          <w:bCs/>
          <w:color w:val="1F2328"/>
          <w:kern w:val="0"/>
          <w:szCs w:val="22"/>
          <w14:ligatures w14:val="none"/>
        </w:rPr>
        <w:t>/lab-work/</w:t>
      </w:r>
      <w:proofErr w:type="spellStart"/>
      <w:r w:rsidRPr="005C2AE6">
        <w:rPr>
          <w:rFonts w:eastAsia="Times New Roman" w:cs="Arial"/>
          <w:b/>
          <w:bCs/>
          <w:color w:val="1F2328"/>
          <w:kern w:val="0"/>
          <w:szCs w:val="22"/>
          <w14:ligatures w14:val="none"/>
        </w:rPr>
        <w:t>packagedServers</w:t>
      </w:r>
      <w:proofErr w:type="spellEnd"/>
      <w:r w:rsidRPr="005C2AE6">
        <w:rPr>
          <w:rFonts w:eastAsia="Times New Roman" w:cs="Arial"/>
          <w:color w:val="1F2328"/>
          <w:kern w:val="0"/>
          <w:szCs w:val="22"/>
          <w14:ligatures w14:val="none"/>
        </w:rPr>
        <w:t> directory.</w:t>
      </w:r>
    </w:p>
    <w:p w14:paraId="732A1E0A"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b/>
          <w:bCs/>
          <w:color w:val="1F2328"/>
          <w:kern w:val="0"/>
          <w:szCs w:val="22"/>
          <w14:ligatures w14:val="none"/>
        </w:rPr>
        <w:t>TIP:</w:t>
      </w:r>
      <w:r w:rsidRPr="005C2AE6">
        <w:rPr>
          <w:rFonts w:eastAsia="Times New Roman" w:cs="Arial"/>
          <w:color w:val="1F2328"/>
          <w:kern w:val="0"/>
          <w:szCs w:val="22"/>
          <w14:ligatures w14:val="none"/>
        </w:rPr>
        <w:t> the server package is named based on the version of Liberty in the package, and the placeholder server name; “</w:t>
      </w:r>
      <w:r w:rsidRPr="005C2AE6">
        <w:rPr>
          <w:rFonts w:eastAsia="Times New Roman" w:cs="Arial"/>
          <w:b/>
          <w:bCs/>
          <w:color w:val="1F2328"/>
          <w:kern w:val="0"/>
          <w:szCs w:val="22"/>
          <w14:ligatures w14:val="none"/>
        </w:rPr>
        <w:t>22.0.0.8-pbwServerX.zip</w:t>
      </w:r>
      <w:r w:rsidRPr="005C2AE6">
        <w:rPr>
          <w:rFonts w:eastAsia="Times New Roman" w:cs="Arial"/>
          <w:color w:val="1F2328"/>
          <w:kern w:val="0"/>
          <w:szCs w:val="22"/>
          <w14:ligatures w14:val="none"/>
        </w:rPr>
        <w:t>".</w:t>
      </w:r>
    </w:p>
    <w:p w14:paraId="31CF4D1C" w14:textId="6743F10E" w:rsidR="005C2AE6" w:rsidRPr="005C2AE6" w:rsidRDefault="00D44DD9" w:rsidP="005C2AE6">
      <w:pPr>
        <w:spacing w:before="240" w:after="240"/>
        <w:ind w:left="720"/>
        <w:rPr>
          <w:rFonts w:eastAsia="Times New Roman" w:cs="Arial"/>
          <w:color w:val="1F2328"/>
          <w:kern w:val="0"/>
          <w:szCs w:val="22"/>
          <w14:ligatures w14:val="none"/>
        </w:rPr>
      </w:pPr>
      <w:r w:rsidRPr="00D44DD9">
        <w:rPr>
          <w:rFonts w:eastAsia="Times New Roman" w:cs="Arial"/>
          <w:noProof/>
          <w:color w:val="1F2328"/>
          <w:kern w:val="0"/>
          <w:szCs w:val="22"/>
          <w14:ligatures w14:val="none"/>
        </w:rPr>
        <w:drawing>
          <wp:inline distT="0" distB="0" distL="0" distR="0" wp14:anchorId="3483919C" wp14:editId="12AF8AFC">
            <wp:extent cx="4089163" cy="2151179"/>
            <wp:effectExtent l="0" t="0" r="635" b="0"/>
            <wp:docPr id="68409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3228" name="Picture 1" descr="A screenshot of a computer&#10;&#10;Description automatically generated"/>
                    <pic:cNvPicPr/>
                  </pic:nvPicPr>
                  <pic:blipFill>
                    <a:blip r:embed="rId21"/>
                    <a:stretch>
                      <a:fillRect/>
                    </a:stretch>
                  </pic:blipFill>
                  <pic:spPr>
                    <a:xfrm>
                      <a:off x="0" y="0"/>
                      <a:ext cx="4121220" cy="2168043"/>
                    </a:xfrm>
                    <a:prstGeom prst="rect">
                      <a:avLst/>
                    </a:prstGeom>
                  </pic:spPr>
                </pic:pic>
              </a:graphicData>
            </a:graphic>
          </wp:inline>
        </w:drawing>
      </w:r>
    </w:p>
    <w:p w14:paraId="78CDFF2A" w14:textId="77777777" w:rsidR="005C2AE6" w:rsidRPr="005C2AE6" w:rsidRDefault="005C2AE6" w:rsidP="005C2AE6">
      <w:pPr>
        <w:spacing w:before="360" w:after="240"/>
        <w:outlineLvl w:val="2"/>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t>What did the Maven Build do?</w:t>
      </w:r>
    </w:p>
    <w:p w14:paraId="11C2DFDA"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lastRenderedPageBreak/>
        <w:t>The core activity performed by the script is to run Maven to build the applications and produce a Liberty Server package. The server package is somewhat customized to include additional artifacts and configuration overrides that are required to run the applications in Liberty.</w:t>
      </w:r>
    </w:p>
    <w:p w14:paraId="7C126FC1"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The Maven build process leverages the “</w:t>
      </w:r>
      <w:r w:rsidRPr="005C2AE6">
        <w:rPr>
          <w:rFonts w:eastAsia="Times New Roman" w:cs="Arial"/>
          <w:b/>
          <w:bCs/>
          <w:color w:val="1F2328"/>
          <w:kern w:val="0"/>
          <w:szCs w:val="22"/>
          <w14:ligatures w14:val="none"/>
        </w:rPr>
        <w:t>Liberty Maven Plugin</w:t>
      </w:r>
      <w:r w:rsidRPr="005C2AE6">
        <w:rPr>
          <w:rFonts w:eastAsia="Times New Roman" w:cs="Arial"/>
          <w:color w:val="1F2328"/>
          <w:kern w:val="0"/>
          <w:szCs w:val="22"/>
          <w14:ligatures w14:val="none"/>
        </w:rPr>
        <w:t>”, which provides for the capabilities to retrieve Liberty binaries from the maven repo, build the application, and create a Liberty server package.</w:t>
      </w:r>
    </w:p>
    <w:p w14:paraId="6A563CD7"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As illustrated below, Maven configures Liberty using the artifacts provided in the projects and produced by the build.</w:t>
      </w:r>
    </w:p>
    <w:p w14:paraId="0968FC85" w14:textId="77777777" w:rsidR="005C2AE6" w:rsidRPr="005C2AE6" w:rsidRDefault="005C2AE6" w:rsidP="00FB754B">
      <w:pPr>
        <w:numPr>
          <w:ilvl w:val="0"/>
          <w:numId w:val="34"/>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Maven adds the server.xml file and the application binaries (WAR, EAR)</w:t>
      </w:r>
    </w:p>
    <w:p w14:paraId="1BAC29D3" w14:textId="77777777" w:rsidR="005C2AE6" w:rsidRPr="005C2AE6" w:rsidRDefault="005C2AE6" w:rsidP="00FB754B">
      <w:pPr>
        <w:numPr>
          <w:ilvl w:val="0"/>
          <w:numId w:val="34"/>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Maven adds the configDropins/overrides as required for the environment:</w:t>
      </w:r>
    </w:p>
    <w:p w14:paraId="36CD3D46" w14:textId="607BD618" w:rsidR="005C2AE6" w:rsidRPr="005C2AE6" w:rsidRDefault="005C2AE6" w:rsidP="00026820">
      <w:pPr>
        <w:spacing w:after="240"/>
        <w:ind w:left="36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7DA06DB3" wp14:editId="7542E469">
            <wp:extent cx="4249119" cy="2460040"/>
            <wp:effectExtent l="0" t="0" r="5715" b="3810"/>
            <wp:docPr id="7328492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4924" name="Picture 1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4164" cy="2480329"/>
                    </a:xfrm>
                    <a:prstGeom prst="rect">
                      <a:avLst/>
                    </a:prstGeom>
                    <a:noFill/>
                    <a:ln>
                      <a:noFill/>
                    </a:ln>
                  </pic:spPr>
                </pic:pic>
              </a:graphicData>
            </a:graphic>
          </wp:inline>
        </w:drawing>
      </w:r>
    </w:p>
    <w:p w14:paraId="0499E383" w14:textId="77777777" w:rsidR="002E1BBE" w:rsidRPr="001D4738" w:rsidRDefault="002E1BBE" w:rsidP="005C2AE6">
      <w:pPr>
        <w:spacing w:after="240"/>
        <w:rPr>
          <w:rFonts w:eastAsia="Times New Roman" w:cs="Arial"/>
          <w:color w:val="1F2328"/>
          <w:kern w:val="0"/>
          <w:szCs w:val="22"/>
          <w14:ligatures w14:val="none"/>
        </w:rPr>
      </w:pPr>
    </w:p>
    <w:p w14:paraId="45E5C7F2" w14:textId="1B29E0B0"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Below is a hi-level list of tasks the maven build process performs</w:t>
      </w:r>
      <w:r w:rsidR="00AC59D5">
        <w:rPr>
          <w:rFonts w:eastAsia="Times New Roman" w:cs="Arial"/>
          <w:b/>
          <w:bCs/>
          <w:color w:val="1F2328"/>
          <w:kern w:val="0"/>
          <w:szCs w:val="22"/>
          <w14:ligatures w14:val="none"/>
        </w:rPr>
        <w:t xml:space="preserve"> in this lab</w:t>
      </w:r>
      <w:r w:rsidRPr="005C2AE6">
        <w:rPr>
          <w:rFonts w:eastAsia="Times New Roman" w:cs="Arial"/>
          <w:b/>
          <w:bCs/>
          <w:color w:val="1F2328"/>
          <w:kern w:val="0"/>
          <w:szCs w:val="22"/>
          <w14:ligatures w14:val="none"/>
        </w:rPr>
        <w:t>:</w:t>
      </w:r>
    </w:p>
    <w:p w14:paraId="1B3473D8" w14:textId="77777777" w:rsidR="005C2AE6" w:rsidRPr="005C2AE6" w:rsidRDefault="005C2AE6" w:rsidP="00FB754B">
      <w:pPr>
        <w:numPr>
          <w:ilvl w:val="0"/>
          <w:numId w:val="35"/>
        </w:numPr>
        <w:rPr>
          <w:rFonts w:eastAsia="Times New Roman" w:cs="Arial"/>
          <w:color w:val="1F2328"/>
          <w:kern w:val="0"/>
          <w:szCs w:val="22"/>
          <w14:ligatures w14:val="none"/>
        </w:rPr>
      </w:pPr>
      <w:r w:rsidRPr="005C2AE6">
        <w:rPr>
          <w:rFonts w:eastAsia="Times New Roman" w:cs="Arial"/>
          <w:color w:val="1F2328"/>
          <w:kern w:val="0"/>
          <w:szCs w:val="22"/>
          <w14:ligatures w14:val="none"/>
        </w:rPr>
        <w:t>Download the Liberty Kernel based on the version specified on the command; for example, version 22.0.0.8</w:t>
      </w:r>
    </w:p>
    <w:p w14:paraId="464CF2A5" w14:textId="77777777" w:rsidR="005C2AE6" w:rsidRPr="005C2AE6" w:rsidRDefault="005C2AE6" w:rsidP="00FB754B">
      <w:pPr>
        <w:numPr>
          <w:ilvl w:val="0"/>
          <w:numId w:val="35"/>
        </w:numPr>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Build the application deployable artifacts for </w:t>
      </w:r>
      <w:r w:rsidRPr="00B20E56">
        <w:rPr>
          <w:rFonts w:eastAsia="Times New Roman" w:cs="Arial"/>
          <w:b/>
          <w:bCs/>
          <w:color w:val="1F2328"/>
          <w:kern w:val="0"/>
          <w:szCs w:val="22"/>
          <w14:ligatures w14:val="none"/>
        </w:rPr>
        <w:t>PlantsByWebSphere</w:t>
      </w:r>
      <w:r w:rsidRPr="005C2AE6">
        <w:rPr>
          <w:rFonts w:eastAsia="Times New Roman" w:cs="Arial"/>
          <w:color w:val="1F2328"/>
          <w:kern w:val="0"/>
          <w:szCs w:val="22"/>
          <w14:ligatures w14:val="none"/>
        </w:rPr>
        <w:t xml:space="preserve"> and </w:t>
      </w:r>
      <w:proofErr w:type="spellStart"/>
      <w:r w:rsidRPr="00B20E56">
        <w:rPr>
          <w:rFonts w:eastAsia="Times New Roman" w:cs="Arial"/>
          <w:b/>
          <w:bCs/>
          <w:color w:val="1F2328"/>
          <w:kern w:val="0"/>
          <w:szCs w:val="22"/>
          <w14:ligatures w14:val="none"/>
        </w:rPr>
        <w:t>WhereAmI</w:t>
      </w:r>
      <w:proofErr w:type="spellEnd"/>
      <w:r w:rsidRPr="00B20E56">
        <w:rPr>
          <w:rFonts w:eastAsia="Times New Roman" w:cs="Arial"/>
          <w:b/>
          <w:bCs/>
          <w:color w:val="1F2328"/>
          <w:kern w:val="0"/>
          <w:szCs w:val="22"/>
          <w14:ligatures w14:val="none"/>
        </w:rPr>
        <w:t xml:space="preserve"> </w:t>
      </w:r>
      <w:r w:rsidRPr="005C2AE6">
        <w:rPr>
          <w:rFonts w:eastAsia="Times New Roman" w:cs="Arial"/>
          <w:color w:val="1F2328"/>
          <w:kern w:val="0"/>
          <w:szCs w:val="22"/>
          <w14:ligatures w14:val="none"/>
        </w:rPr>
        <w:t>applications: EAR, WAR, JAR</w:t>
      </w:r>
    </w:p>
    <w:p w14:paraId="1105813B" w14:textId="77777777" w:rsidR="005C2AE6" w:rsidRPr="005C2AE6" w:rsidRDefault="005C2AE6" w:rsidP="00FB754B">
      <w:pPr>
        <w:numPr>
          <w:ilvl w:val="0"/>
          <w:numId w:val="35"/>
        </w:numPr>
        <w:rPr>
          <w:rFonts w:eastAsia="Times New Roman" w:cs="Arial"/>
          <w:color w:val="1F2328"/>
          <w:kern w:val="0"/>
          <w:szCs w:val="22"/>
          <w14:ligatures w14:val="none"/>
        </w:rPr>
      </w:pPr>
      <w:r w:rsidRPr="005C2AE6">
        <w:rPr>
          <w:rFonts w:eastAsia="Times New Roman" w:cs="Arial"/>
          <w:color w:val="1F2328"/>
          <w:kern w:val="0"/>
          <w:szCs w:val="22"/>
          <w14:ligatures w14:val="none"/>
        </w:rPr>
        <w:t>Create a Liberty Server named “</w:t>
      </w:r>
      <w:proofErr w:type="spellStart"/>
      <w:r w:rsidRPr="005C2AE6">
        <w:rPr>
          <w:rFonts w:eastAsia="Times New Roman" w:cs="Arial"/>
          <w:b/>
          <w:bCs/>
          <w:color w:val="1F2328"/>
          <w:kern w:val="0"/>
          <w:szCs w:val="22"/>
          <w14:ligatures w14:val="none"/>
        </w:rPr>
        <w:t>pbwServerX</w:t>
      </w:r>
      <w:proofErr w:type="spellEnd"/>
      <w:r w:rsidRPr="005C2AE6">
        <w:rPr>
          <w:rFonts w:eastAsia="Times New Roman" w:cs="Arial"/>
          <w:color w:val="1F2328"/>
          <w:kern w:val="0"/>
          <w:szCs w:val="22"/>
          <w14:ligatures w14:val="none"/>
        </w:rPr>
        <w:t>” as a template server that is used for multiple deployments to the collective.</w:t>
      </w:r>
    </w:p>
    <w:p w14:paraId="1B3B6D62" w14:textId="77777777" w:rsidR="005C2AE6" w:rsidRPr="005C2AE6" w:rsidRDefault="005C2AE6" w:rsidP="00FB754B">
      <w:pPr>
        <w:numPr>
          <w:ilvl w:val="0"/>
          <w:numId w:val="35"/>
        </w:numPr>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Add the two example applications to the server </w:t>
      </w:r>
      <w:proofErr w:type="gramStart"/>
      <w:r w:rsidRPr="005C2AE6">
        <w:rPr>
          <w:rFonts w:eastAsia="Times New Roman" w:cs="Arial"/>
          <w:color w:val="1F2328"/>
          <w:kern w:val="0"/>
          <w:szCs w:val="22"/>
          <w14:ligatures w14:val="none"/>
        </w:rPr>
        <w:t>configuration</w:t>
      </w:r>
      <w:proofErr w:type="gramEnd"/>
    </w:p>
    <w:p w14:paraId="51DFFDE0" w14:textId="77777777" w:rsidR="005C2AE6" w:rsidRPr="005C2AE6" w:rsidRDefault="005C2AE6" w:rsidP="00FB754B">
      <w:pPr>
        <w:numPr>
          <w:ilvl w:val="0"/>
          <w:numId w:val="35"/>
        </w:numPr>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Add the required DB2 libraries to the </w:t>
      </w:r>
      <w:proofErr w:type="gramStart"/>
      <w:r w:rsidRPr="005C2AE6">
        <w:rPr>
          <w:rFonts w:eastAsia="Times New Roman" w:cs="Arial"/>
          <w:color w:val="1F2328"/>
          <w:kern w:val="0"/>
          <w:szCs w:val="22"/>
          <w14:ligatures w14:val="none"/>
        </w:rPr>
        <w:t>server</w:t>
      </w:r>
      <w:proofErr w:type="gramEnd"/>
    </w:p>
    <w:p w14:paraId="191B59D6" w14:textId="77777777" w:rsidR="005C2AE6" w:rsidRPr="005C2AE6" w:rsidRDefault="005C2AE6" w:rsidP="00FB754B">
      <w:pPr>
        <w:numPr>
          <w:ilvl w:val="0"/>
          <w:numId w:val="35"/>
        </w:numPr>
        <w:rPr>
          <w:rFonts w:eastAsia="Times New Roman" w:cs="Arial"/>
          <w:color w:val="1F2328"/>
          <w:kern w:val="0"/>
          <w:szCs w:val="22"/>
          <w14:ligatures w14:val="none"/>
        </w:rPr>
      </w:pPr>
      <w:r w:rsidRPr="005C2AE6">
        <w:rPr>
          <w:rFonts w:eastAsia="Times New Roman" w:cs="Arial"/>
          <w:color w:val="1F2328"/>
          <w:kern w:val="0"/>
          <w:szCs w:val="22"/>
          <w14:ligatures w14:val="none"/>
        </w:rPr>
        <w:t>Replace the server.xml server configuration file with the server.xml generated by Transformation Advisor</w:t>
      </w:r>
    </w:p>
    <w:p w14:paraId="495229F4" w14:textId="77777777" w:rsidR="005C2AE6" w:rsidRPr="005C2AE6" w:rsidRDefault="005C2AE6" w:rsidP="00FB754B">
      <w:pPr>
        <w:numPr>
          <w:ilvl w:val="0"/>
          <w:numId w:val="35"/>
        </w:numPr>
        <w:rPr>
          <w:rFonts w:eastAsia="Times New Roman" w:cs="Arial"/>
          <w:color w:val="1F2328"/>
          <w:kern w:val="0"/>
          <w:szCs w:val="22"/>
          <w14:ligatures w14:val="none"/>
        </w:rPr>
      </w:pPr>
      <w:r w:rsidRPr="005C2AE6">
        <w:rPr>
          <w:rFonts w:eastAsia="Times New Roman" w:cs="Arial"/>
          <w:color w:val="1F2328"/>
          <w:kern w:val="0"/>
          <w:szCs w:val="22"/>
          <w14:ligatures w14:val="none"/>
        </w:rPr>
        <w:t>Add the “</w:t>
      </w:r>
      <w:r w:rsidRPr="005C2AE6">
        <w:rPr>
          <w:rFonts w:eastAsia="Times New Roman" w:cs="Arial"/>
          <w:b/>
          <w:bCs/>
          <w:color w:val="1F2328"/>
          <w:kern w:val="0"/>
          <w:szCs w:val="22"/>
          <w14:ligatures w14:val="none"/>
        </w:rPr>
        <w:t>memberOverrides.xml</w:t>
      </w:r>
      <w:r w:rsidRPr="005C2AE6">
        <w:rPr>
          <w:rFonts w:eastAsia="Times New Roman" w:cs="Arial"/>
          <w:color w:val="1F2328"/>
          <w:kern w:val="0"/>
          <w:szCs w:val="22"/>
          <w14:ligatures w14:val="none"/>
        </w:rPr>
        <w:t xml:space="preserve">” config/overrides </w:t>
      </w:r>
      <w:proofErr w:type="gramStart"/>
      <w:r w:rsidRPr="005C2AE6">
        <w:rPr>
          <w:rFonts w:eastAsia="Times New Roman" w:cs="Arial"/>
          <w:color w:val="1F2328"/>
          <w:kern w:val="0"/>
          <w:szCs w:val="22"/>
          <w14:ligatures w14:val="none"/>
        </w:rPr>
        <w:t>file</w:t>
      </w:r>
      <w:proofErr w:type="gramEnd"/>
    </w:p>
    <w:p w14:paraId="70204CDB" w14:textId="77777777" w:rsidR="005C2AE6" w:rsidRPr="005C2AE6" w:rsidRDefault="005C2AE6" w:rsidP="00FB754B">
      <w:pPr>
        <w:numPr>
          <w:ilvl w:val="0"/>
          <w:numId w:val="35"/>
        </w:numPr>
        <w:rPr>
          <w:rFonts w:eastAsia="Times New Roman" w:cs="Arial"/>
          <w:color w:val="1F2328"/>
          <w:kern w:val="0"/>
          <w:szCs w:val="22"/>
          <w14:ligatures w14:val="none"/>
        </w:rPr>
      </w:pPr>
      <w:r w:rsidRPr="005C2AE6">
        <w:rPr>
          <w:rFonts w:eastAsia="Times New Roman" w:cs="Arial"/>
          <w:color w:val="1F2328"/>
          <w:kern w:val="0"/>
          <w:szCs w:val="22"/>
          <w14:ligatures w14:val="none"/>
        </w:rPr>
        <w:t>Install all the Liberty features as required by the </w:t>
      </w:r>
      <w:r w:rsidRPr="005C2AE6">
        <w:rPr>
          <w:rFonts w:eastAsia="Times New Roman" w:cs="Arial"/>
          <w:b/>
          <w:bCs/>
          <w:color w:val="1F2328"/>
          <w:kern w:val="0"/>
          <w:szCs w:val="22"/>
          <w14:ligatures w14:val="none"/>
        </w:rPr>
        <w:t>server.xml</w:t>
      </w:r>
      <w:r w:rsidRPr="005C2AE6">
        <w:rPr>
          <w:rFonts w:eastAsia="Times New Roman" w:cs="Arial"/>
          <w:color w:val="1F2328"/>
          <w:kern w:val="0"/>
          <w:szCs w:val="22"/>
          <w14:ligatures w14:val="none"/>
        </w:rPr>
        <w:t> </w:t>
      </w:r>
      <w:proofErr w:type="gramStart"/>
      <w:r w:rsidRPr="005C2AE6">
        <w:rPr>
          <w:rFonts w:eastAsia="Times New Roman" w:cs="Arial"/>
          <w:color w:val="1F2328"/>
          <w:kern w:val="0"/>
          <w:szCs w:val="22"/>
          <w14:ligatures w14:val="none"/>
        </w:rPr>
        <w:t>file</w:t>
      </w:r>
      <w:proofErr w:type="gramEnd"/>
    </w:p>
    <w:p w14:paraId="223157E2" w14:textId="77777777" w:rsidR="005C2AE6" w:rsidRPr="005C2AE6" w:rsidRDefault="005C2AE6" w:rsidP="00FB754B">
      <w:pPr>
        <w:numPr>
          <w:ilvl w:val="0"/>
          <w:numId w:val="35"/>
        </w:numPr>
        <w:rPr>
          <w:rFonts w:eastAsia="Times New Roman" w:cs="Arial"/>
          <w:color w:val="1F2328"/>
          <w:kern w:val="0"/>
          <w:szCs w:val="22"/>
          <w14:ligatures w14:val="none"/>
        </w:rPr>
      </w:pPr>
      <w:r w:rsidRPr="005C2AE6">
        <w:rPr>
          <w:rFonts w:eastAsia="Times New Roman" w:cs="Arial"/>
          <w:color w:val="1F2328"/>
          <w:kern w:val="0"/>
          <w:szCs w:val="22"/>
          <w14:ligatures w14:val="none"/>
        </w:rPr>
        <w:t>Install the Collective Member feature so servers can be included as members in a Liberty Collective</w:t>
      </w:r>
    </w:p>
    <w:p w14:paraId="5A054959" w14:textId="77777777" w:rsidR="005C2AE6" w:rsidRPr="005C2AE6" w:rsidRDefault="005C2AE6" w:rsidP="00FB754B">
      <w:pPr>
        <w:numPr>
          <w:ilvl w:val="0"/>
          <w:numId w:val="35"/>
        </w:numPr>
        <w:rPr>
          <w:rFonts w:eastAsia="Times New Roman" w:cs="Arial"/>
          <w:color w:val="1F2328"/>
          <w:kern w:val="0"/>
          <w:szCs w:val="22"/>
          <w14:ligatures w14:val="none"/>
        </w:rPr>
      </w:pPr>
      <w:r w:rsidRPr="005C2AE6">
        <w:rPr>
          <w:rFonts w:eastAsia="Times New Roman" w:cs="Arial"/>
          <w:color w:val="1F2328"/>
          <w:kern w:val="0"/>
          <w:szCs w:val="22"/>
          <w14:ligatures w14:val="none"/>
        </w:rPr>
        <w:t>Install the Session Database feature so the application will function with session persistence with fail-</w:t>
      </w:r>
      <w:proofErr w:type="gramStart"/>
      <w:r w:rsidRPr="005C2AE6">
        <w:rPr>
          <w:rFonts w:eastAsia="Times New Roman" w:cs="Arial"/>
          <w:color w:val="1F2328"/>
          <w:kern w:val="0"/>
          <w:szCs w:val="22"/>
          <w14:ligatures w14:val="none"/>
        </w:rPr>
        <w:t>over</w:t>
      </w:r>
      <w:proofErr w:type="gramEnd"/>
    </w:p>
    <w:p w14:paraId="17DBC9C7" w14:textId="6714DDC8" w:rsidR="005C2AE6" w:rsidRPr="005C2AE6" w:rsidRDefault="005C2AE6" w:rsidP="00FB754B">
      <w:pPr>
        <w:numPr>
          <w:ilvl w:val="0"/>
          <w:numId w:val="35"/>
        </w:numPr>
        <w:rPr>
          <w:rFonts w:eastAsia="Times New Roman" w:cs="Arial"/>
          <w:color w:val="1F2328"/>
          <w:kern w:val="0"/>
          <w:szCs w:val="22"/>
          <w14:ligatures w14:val="none"/>
        </w:rPr>
      </w:pPr>
      <w:r w:rsidRPr="005C2AE6">
        <w:rPr>
          <w:rFonts w:eastAsia="Times New Roman" w:cs="Arial"/>
          <w:color w:val="1F2328"/>
          <w:kern w:val="0"/>
          <w:szCs w:val="22"/>
          <w14:ligatures w14:val="none"/>
        </w:rPr>
        <w:lastRenderedPageBreak/>
        <w:t xml:space="preserve">Produce the Liberty Server package as a zip file, containing the Liberty binaries, applications, and the default </w:t>
      </w:r>
      <w:proofErr w:type="gramStart"/>
      <w:r w:rsidRPr="005C2AE6">
        <w:rPr>
          <w:rFonts w:eastAsia="Times New Roman" w:cs="Arial"/>
          <w:color w:val="1F2328"/>
          <w:kern w:val="0"/>
          <w:szCs w:val="22"/>
          <w14:ligatures w14:val="none"/>
        </w:rPr>
        <w:t>configurations</w:t>
      </w:r>
      <w:proofErr w:type="gramEnd"/>
    </w:p>
    <w:p w14:paraId="31D58325" w14:textId="77777777" w:rsidR="00836CE3" w:rsidRDefault="00836CE3" w:rsidP="005C2AE6">
      <w:pPr>
        <w:spacing w:after="240"/>
        <w:rPr>
          <w:rFonts w:eastAsia="Times New Roman" w:cs="Arial"/>
          <w:color w:val="1F2328"/>
          <w:kern w:val="0"/>
          <w:szCs w:val="22"/>
          <w14:ligatures w14:val="none"/>
        </w:rPr>
      </w:pPr>
    </w:p>
    <w:p w14:paraId="65D8A717" w14:textId="30EDE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The output from the “</w:t>
      </w:r>
      <w:proofErr w:type="spellStart"/>
      <w:r w:rsidRPr="005C2AE6">
        <w:rPr>
          <w:rFonts w:eastAsia="Times New Roman" w:cs="Arial"/>
          <w:b/>
          <w:bCs/>
          <w:color w:val="1F2328"/>
          <w:kern w:val="0"/>
          <w:szCs w:val="22"/>
          <w14:ligatures w14:val="none"/>
        </w:rPr>
        <w:t>mavenBuild</w:t>
      </w:r>
      <w:proofErr w:type="spellEnd"/>
      <w:r w:rsidRPr="005C2AE6">
        <w:rPr>
          <w:rFonts w:eastAsia="Times New Roman" w:cs="Arial"/>
          <w:color w:val="1F2328"/>
          <w:kern w:val="0"/>
          <w:szCs w:val="22"/>
          <w14:ligatures w14:val="none"/>
        </w:rPr>
        <w:t>” script is a Liberty Server package. The server package is in the following working directory.</w:t>
      </w:r>
    </w:p>
    <w:p w14:paraId="438F085A" w14:textId="77777777" w:rsidR="005C2AE6" w:rsidRDefault="005C2AE6" w:rsidP="005C2AE6">
      <w:pPr>
        <w:rPr>
          <w:rFonts w:eastAsia="Times New Roman" w:cs="Arial"/>
          <w:b/>
          <w:bCs/>
          <w:kern w:val="0"/>
          <w:szCs w:val="22"/>
          <w14:ligatures w14:val="none"/>
        </w:rPr>
      </w:pPr>
      <w:r w:rsidRPr="005C2AE6">
        <w:rPr>
          <w:rFonts w:eastAsia="Times New Roman" w:cs="Arial"/>
          <w:b/>
          <w:bCs/>
          <w:kern w:val="0"/>
          <w:szCs w:val="22"/>
          <w14:ligatures w14:val="none"/>
        </w:rPr>
        <w:t>/home/</w:t>
      </w:r>
      <w:proofErr w:type="spellStart"/>
      <w:r w:rsidRPr="005C2AE6">
        <w:rPr>
          <w:rFonts w:eastAsia="Times New Roman" w:cs="Arial"/>
          <w:b/>
          <w:bCs/>
          <w:kern w:val="0"/>
          <w:szCs w:val="22"/>
          <w14:ligatures w14:val="none"/>
        </w:rPr>
        <w:t>techzone</w:t>
      </w:r>
      <w:proofErr w:type="spellEnd"/>
      <w:r w:rsidRPr="005C2AE6">
        <w:rPr>
          <w:rFonts w:eastAsia="Times New Roman" w:cs="Arial"/>
          <w:b/>
          <w:bCs/>
          <w:kern w:val="0"/>
          <w:szCs w:val="22"/>
          <w14:ligatures w14:val="none"/>
        </w:rPr>
        <w:t>/lab-work/</w:t>
      </w:r>
      <w:proofErr w:type="spellStart"/>
      <w:r w:rsidRPr="005C2AE6">
        <w:rPr>
          <w:rFonts w:eastAsia="Times New Roman" w:cs="Arial"/>
          <w:b/>
          <w:bCs/>
          <w:kern w:val="0"/>
          <w:szCs w:val="22"/>
          <w14:ligatures w14:val="none"/>
        </w:rPr>
        <w:t>packagedServers</w:t>
      </w:r>
      <w:proofErr w:type="spellEnd"/>
    </w:p>
    <w:p w14:paraId="21100489" w14:textId="77777777" w:rsidR="00026820" w:rsidRPr="005C2AE6" w:rsidRDefault="00026820" w:rsidP="005C2AE6">
      <w:pPr>
        <w:rPr>
          <w:rFonts w:eastAsia="Times New Roman" w:cs="Arial"/>
          <w:kern w:val="0"/>
          <w:szCs w:val="22"/>
          <w14:ligatures w14:val="none"/>
        </w:rPr>
      </w:pPr>
    </w:p>
    <w:p w14:paraId="61404D38"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Congratulations!</w:t>
      </w:r>
      <w:r w:rsidRPr="005C2AE6">
        <w:rPr>
          <w:rFonts w:eastAsia="Times New Roman" w:cs="Arial"/>
          <w:color w:val="1F2328"/>
          <w:kern w:val="0"/>
          <w:szCs w:val="22"/>
          <w14:ligatures w14:val="none"/>
        </w:rPr>
        <w:t> You have used Maven and successfully produced a Liberty server package, which adheres to the flexible deployment recommended practices.</w:t>
      </w:r>
    </w:p>
    <w:p w14:paraId="7ADF4617"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Now that you have a server package, it can be deployed to local or remote hosts (VMs / machines) where the Liberty collective members will host the sample applications.</w:t>
      </w:r>
    </w:p>
    <w:p w14:paraId="6290DE02"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In the next sections of the lab, you will continue the recommended practice of using automation to create a Liberty Collective and deploy the server package to two hosts (VMs), and add the deployed servers to the Liberty Collective, where the servers can be centrally managed by the collective.</w:t>
      </w:r>
    </w:p>
    <w:p w14:paraId="348BAF4F" w14:textId="77777777" w:rsidR="00D44DD9" w:rsidRDefault="00D44DD9">
      <w:pPr>
        <w:rPr>
          <w:rFonts w:eastAsia="Times New Roman" w:cs="Arial"/>
          <w:b/>
          <w:bCs/>
          <w:color w:val="1F2328"/>
          <w:kern w:val="0"/>
          <w:szCs w:val="22"/>
          <w14:ligatures w14:val="none"/>
        </w:rPr>
      </w:pPr>
      <w:r>
        <w:rPr>
          <w:rFonts w:eastAsia="Times New Roman" w:cs="Arial"/>
          <w:b/>
          <w:bCs/>
          <w:color w:val="1F2328"/>
          <w:kern w:val="0"/>
          <w:szCs w:val="22"/>
          <w14:ligatures w14:val="none"/>
        </w:rPr>
        <w:br w:type="page"/>
      </w:r>
    </w:p>
    <w:p w14:paraId="6AA1E417" w14:textId="73739799" w:rsidR="005C2AE6" w:rsidRPr="005C2AE6" w:rsidRDefault="005C2AE6" w:rsidP="005C2AE6">
      <w:pPr>
        <w:spacing w:before="360" w:after="240"/>
        <w:outlineLvl w:val="1"/>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lastRenderedPageBreak/>
        <w:t>Part 3: Create a Liberty Collective Controller</w:t>
      </w:r>
    </w:p>
    <w:p w14:paraId="5FB83FBD" w14:textId="26902E29"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A </w:t>
      </w:r>
      <w:r w:rsidRPr="005C2AE6">
        <w:rPr>
          <w:rFonts w:eastAsia="Times New Roman" w:cs="Arial"/>
          <w:b/>
          <w:bCs/>
          <w:color w:val="1F2328"/>
          <w:kern w:val="0"/>
          <w:szCs w:val="22"/>
          <w14:ligatures w14:val="none"/>
        </w:rPr>
        <w:t>Liberty</w:t>
      </w:r>
      <w:r w:rsidR="00AC59D5" w:rsidRPr="00B75409">
        <w:rPr>
          <w:rFonts w:eastAsia="Times New Roman" w:cs="Arial"/>
          <w:b/>
          <w:bCs/>
          <w:color w:val="000000" w:themeColor="text1"/>
          <w:kern w:val="0"/>
          <w:szCs w:val="22"/>
          <w14:ligatures w14:val="none"/>
        </w:rPr>
        <w:t>-</w:t>
      </w:r>
      <w:proofErr w:type="gramStart"/>
      <w:r w:rsidR="00AC59D5" w:rsidRPr="00B75409">
        <w:rPr>
          <w:rFonts w:eastAsia="Times New Roman" w:cs="Arial"/>
          <w:b/>
          <w:bCs/>
          <w:color w:val="000000" w:themeColor="text1"/>
          <w:kern w:val="0"/>
          <w:szCs w:val="22"/>
          <w14:ligatures w14:val="none"/>
        </w:rPr>
        <w:t xml:space="preserve">ND </w:t>
      </w:r>
      <w:r w:rsidRPr="00B75409">
        <w:rPr>
          <w:rFonts w:eastAsia="Times New Roman" w:cs="Arial"/>
          <w:b/>
          <w:bCs/>
          <w:color w:val="000000" w:themeColor="text1"/>
          <w:kern w:val="0"/>
          <w:szCs w:val="22"/>
          <w14:ligatures w14:val="none"/>
        </w:rPr>
        <w:t xml:space="preserve"> Collective</w:t>
      </w:r>
      <w:proofErr w:type="gramEnd"/>
      <w:r w:rsidRPr="00B75409">
        <w:rPr>
          <w:rFonts w:eastAsia="Times New Roman" w:cs="Arial"/>
          <w:color w:val="000000" w:themeColor="text1"/>
          <w:kern w:val="0"/>
          <w:szCs w:val="22"/>
          <w14:ligatures w14:val="none"/>
        </w:rPr>
        <w:t> </w:t>
      </w:r>
      <w:r w:rsidRPr="005C2AE6">
        <w:rPr>
          <w:rFonts w:eastAsia="Times New Roman" w:cs="Arial"/>
          <w:color w:val="1F2328"/>
          <w:kern w:val="0"/>
          <w:szCs w:val="22"/>
          <w14:ligatures w14:val="none"/>
        </w:rPr>
        <w:t>is a set of Liberty servers in a single management domain.</w:t>
      </w:r>
    </w:p>
    <w:p w14:paraId="3A721964"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A collective consists of at least one server with the </w:t>
      </w:r>
      <w:r w:rsidRPr="005C2AE6">
        <w:rPr>
          <w:rFonts w:eastAsia="Times New Roman" w:cs="Arial"/>
          <w:b/>
          <w:bCs/>
          <w:color w:val="1F2328"/>
          <w:kern w:val="0"/>
          <w:szCs w:val="22"/>
          <w14:ligatures w14:val="none"/>
        </w:rPr>
        <w:t>collectiveController-1.0</w:t>
      </w:r>
      <w:r w:rsidRPr="005C2AE6">
        <w:rPr>
          <w:rFonts w:eastAsia="Times New Roman" w:cs="Arial"/>
          <w:color w:val="1F2328"/>
          <w:kern w:val="0"/>
          <w:szCs w:val="22"/>
          <w14:ligatures w14:val="none"/>
        </w:rPr>
        <w:t> feature enabled that is called a </w:t>
      </w:r>
      <w:r w:rsidRPr="005C2AE6">
        <w:rPr>
          <w:rFonts w:eastAsia="Times New Roman" w:cs="Arial"/>
          <w:b/>
          <w:bCs/>
          <w:i/>
          <w:iCs/>
          <w:color w:val="1F2328"/>
          <w:kern w:val="0"/>
          <w:szCs w:val="22"/>
          <w14:ligatures w14:val="none"/>
        </w:rPr>
        <w:t>collective controller</w:t>
      </w:r>
      <w:r w:rsidRPr="005C2AE6">
        <w:rPr>
          <w:rFonts w:eastAsia="Times New Roman" w:cs="Arial"/>
          <w:color w:val="1F2328"/>
          <w:kern w:val="0"/>
          <w:szCs w:val="22"/>
          <w14:ligatures w14:val="none"/>
        </w:rPr>
        <w:t>.</w:t>
      </w:r>
    </w:p>
    <w:p w14:paraId="4644E21A" w14:textId="559C3404"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TIP:</w:t>
      </w:r>
      <w:r w:rsidRPr="005C2AE6">
        <w:rPr>
          <w:rFonts w:eastAsia="Times New Roman" w:cs="Arial"/>
          <w:color w:val="1F2328"/>
          <w:kern w:val="0"/>
          <w:szCs w:val="22"/>
          <w14:ligatures w14:val="none"/>
        </w:rPr>
        <w:t> Liberty Servers that function as Collective Controllers MUST have Liberty ND licenses, as these servers use the </w:t>
      </w:r>
      <w:r w:rsidRPr="005C2AE6">
        <w:rPr>
          <w:rFonts w:eastAsia="Times New Roman" w:cs="Arial"/>
          <w:b/>
          <w:bCs/>
          <w:color w:val="1F2328"/>
          <w:kern w:val="0"/>
          <w:szCs w:val="22"/>
          <w14:ligatures w14:val="none"/>
        </w:rPr>
        <w:t>collectiveController-1.0</w:t>
      </w:r>
      <w:r w:rsidRPr="005C2AE6">
        <w:rPr>
          <w:rFonts w:eastAsia="Times New Roman" w:cs="Arial"/>
          <w:color w:val="1F2328"/>
          <w:kern w:val="0"/>
          <w:szCs w:val="22"/>
          <w14:ligatures w14:val="none"/>
        </w:rPr>
        <w:t> feature that is only available with Liberty</w:t>
      </w:r>
      <w:ins w:id="1" w:author="Tom Alcott" w:date="2023-07-28T15:31:00Z">
        <w:r w:rsidR="00AC59D5">
          <w:rPr>
            <w:rFonts w:eastAsia="Times New Roman" w:cs="Arial"/>
            <w:color w:val="1F2328"/>
            <w:kern w:val="0"/>
            <w:szCs w:val="22"/>
            <w14:ligatures w14:val="none"/>
          </w:rPr>
          <w:t>-</w:t>
        </w:r>
      </w:ins>
      <w:r w:rsidRPr="005C2AE6">
        <w:rPr>
          <w:rFonts w:eastAsia="Times New Roman" w:cs="Arial"/>
          <w:color w:val="1F2328"/>
          <w:kern w:val="0"/>
          <w:szCs w:val="22"/>
          <w14:ligatures w14:val="none"/>
        </w:rPr>
        <w:t>ND.</w:t>
      </w:r>
    </w:p>
    <w:tbl>
      <w:tblPr>
        <w:tblW w:w="0" w:type="auto"/>
        <w:tblCellMar>
          <w:top w:w="15" w:type="dxa"/>
          <w:left w:w="15" w:type="dxa"/>
          <w:bottom w:w="15" w:type="dxa"/>
          <w:right w:w="15" w:type="dxa"/>
        </w:tblCellMar>
        <w:tblLook w:val="04A0" w:firstRow="1" w:lastRow="0" w:firstColumn="1" w:lastColumn="0" w:noHBand="0" w:noVBand="1"/>
      </w:tblPr>
      <w:tblGrid>
        <w:gridCol w:w="3017"/>
        <w:gridCol w:w="6343"/>
      </w:tblGrid>
      <w:tr w:rsidR="005C2AE6" w:rsidRPr="005C2AE6" w14:paraId="1A10CE28" w14:textId="77777777" w:rsidTr="005C2AE6">
        <w:tc>
          <w:tcPr>
            <w:tcW w:w="0" w:type="auto"/>
            <w:tcMar>
              <w:top w:w="90" w:type="dxa"/>
              <w:left w:w="195" w:type="dxa"/>
              <w:bottom w:w="90" w:type="dxa"/>
              <w:right w:w="195" w:type="dxa"/>
            </w:tcMar>
            <w:vAlign w:val="center"/>
            <w:hideMark/>
          </w:tcPr>
          <w:p w14:paraId="5BA2D1F1" w14:textId="3AD942DD" w:rsidR="005C2AE6" w:rsidRPr="005C2AE6" w:rsidRDefault="005C2AE6" w:rsidP="005C2AE6">
            <w:pPr>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0E9D5BE6" wp14:editId="7E8AB370">
                  <wp:extent cx="1668145" cy="1668145"/>
                  <wp:effectExtent l="0" t="0" r="0" b="0"/>
                  <wp:docPr id="401988037" name="Picture 141"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88037" name="Picture 141" descr="sign-inf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8145" cy="1668145"/>
                          </a:xfrm>
                          <a:prstGeom prst="rect">
                            <a:avLst/>
                          </a:prstGeom>
                          <a:noFill/>
                          <a:ln>
                            <a:noFill/>
                          </a:ln>
                        </pic:spPr>
                      </pic:pic>
                    </a:graphicData>
                  </a:graphic>
                </wp:inline>
              </w:drawing>
            </w:r>
          </w:p>
        </w:tc>
        <w:tc>
          <w:tcPr>
            <w:tcW w:w="0" w:type="auto"/>
            <w:tcMar>
              <w:top w:w="90" w:type="dxa"/>
              <w:left w:w="195" w:type="dxa"/>
              <w:bottom w:w="90" w:type="dxa"/>
              <w:right w:w="195" w:type="dxa"/>
            </w:tcMar>
            <w:vAlign w:val="center"/>
            <w:hideMark/>
          </w:tcPr>
          <w:p w14:paraId="105CE3DE" w14:textId="4346B33B"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The collective controller provides for a centralized administrative control point to perform operations such as MBean routing, file transfer, </w:t>
            </w:r>
            <w:r w:rsidR="00AC59D5">
              <w:rPr>
                <w:rFonts w:eastAsia="Times New Roman" w:cs="Arial"/>
                <w:color w:val="1F2328"/>
                <w:kern w:val="0"/>
                <w:szCs w:val="22"/>
                <w14:ligatures w14:val="none"/>
              </w:rPr>
              <w:t xml:space="preserve">operational control, and </w:t>
            </w:r>
            <w:proofErr w:type="gramStart"/>
            <w:r w:rsidR="00AC59D5">
              <w:rPr>
                <w:rFonts w:eastAsia="Times New Roman" w:cs="Arial"/>
                <w:color w:val="1F2328"/>
                <w:kern w:val="0"/>
                <w:szCs w:val="22"/>
                <w14:ligatures w14:val="none"/>
              </w:rPr>
              <w:t>monitoring</w:t>
            </w:r>
            <w:proofErr w:type="gramEnd"/>
            <w:r w:rsidR="00AC59D5">
              <w:rPr>
                <w:rFonts w:eastAsia="Times New Roman" w:cs="Arial"/>
                <w:color w:val="1F2328"/>
                <w:kern w:val="0"/>
                <w:szCs w:val="22"/>
                <w14:ligatures w14:val="none"/>
              </w:rPr>
              <w:t xml:space="preserve"> </w:t>
            </w:r>
          </w:p>
          <w:p w14:paraId="569E82E7" w14:textId="77777777" w:rsidR="005C2AE6" w:rsidRPr="005C2AE6" w:rsidRDefault="005C2AE6" w:rsidP="005C2AE6">
            <w:pPr>
              <w:rPr>
                <w:rFonts w:eastAsia="Times New Roman" w:cs="Arial"/>
                <w:color w:val="1F2328"/>
                <w:kern w:val="0"/>
                <w:szCs w:val="22"/>
                <w14:ligatures w14:val="none"/>
              </w:rPr>
            </w:pPr>
            <w:r w:rsidRPr="005C2AE6">
              <w:rPr>
                <w:rFonts w:eastAsia="Times New Roman" w:cs="Arial"/>
                <w:color w:val="1F2328"/>
                <w:kern w:val="0"/>
                <w:szCs w:val="22"/>
                <w14:ligatures w14:val="none"/>
              </w:rPr>
              <w:t>A core role of collective controllers is to receive information, such as MBean attributes and operational state, from the members within the collective so that the data can be retrieved readily without having to invoke an operation on each individual member.</w:t>
            </w:r>
          </w:p>
        </w:tc>
      </w:tr>
    </w:tbl>
    <w:p w14:paraId="11C1A023"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A collective can have many servers with the </w:t>
      </w:r>
      <w:r w:rsidRPr="005C2AE6">
        <w:rPr>
          <w:rFonts w:eastAsia="Times New Roman" w:cs="Arial"/>
          <w:b/>
          <w:bCs/>
          <w:color w:val="1F2328"/>
          <w:kern w:val="0"/>
          <w:szCs w:val="22"/>
          <w14:ligatures w14:val="none"/>
        </w:rPr>
        <w:t>collectiveMember-1.0</w:t>
      </w:r>
      <w:r w:rsidRPr="005C2AE6">
        <w:rPr>
          <w:rFonts w:eastAsia="Times New Roman" w:cs="Arial"/>
          <w:color w:val="1F2328"/>
          <w:kern w:val="0"/>
          <w:szCs w:val="22"/>
          <w14:ligatures w14:val="none"/>
        </w:rPr>
        <w:t> feature enabled in application servers that are called </w:t>
      </w:r>
      <w:r w:rsidRPr="005C2AE6">
        <w:rPr>
          <w:rFonts w:eastAsia="Times New Roman" w:cs="Arial"/>
          <w:b/>
          <w:bCs/>
          <w:i/>
          <w:iCs/>
          <w:color w:val="1F2328"/>
          <w:kern w:val="0"/>
          <w:szCs w:val="22"/>
          <w14:ligatures w14:val="none"/>
        </w:rPr>
        <w:t>collective members.</w:t>
      </w:r>
    </w:p>
    <w:p w14:paraId="4C291CC1" w14:textId="5CA6D155" w:rsidR="005C2AE6" w:rsidRPr="005C2AE6" w:rsidRDefault="005C2AE6" w:rsidP="005C2AE6">
      <w:pPr>
        <w:spacing w:after="24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45DB4160" wp14:editId="26F7182B">
            <wp:extent cx="4822556" cy="2166544"/>
            <wp:effectExtent l="0" t="0" r="3810" b="5715"/>
            <wp:docPr id="6429313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31374" name="Picture 1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4088" cy="2176217"/>
                    </a:xfrm>
                    <a:prstGeom prst="rect">
                      <a:avLst/>
                    </a:prstGeom>
                    <a:noFill/>
                    <a:ln>
                      <a:noFill/>
                    </a:ln>
                  </pic:spPr>
                </pic:pic>
              </a:graphicData>
            </a:graphic>
          </wp:inline>
        </w:drawing>
      </w:r>
    </w:p>
    <w:p w14:paraId="2DC2066A" w14:textId="77777777" w:rsidR="004E7919" w:rsidRDefault="005C2AE6" w:rsidP="004E7919">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In this section of the lab, you will create the </w:t>
      </w:r>
      <w:r w:rsidRPr="005C2AE6">
        <w:rPr>
          <w:rFonts w:eastAsia="Times New Roman" w:cs="Arial"/>
          <w:b/>
          <w:bCs/>
          <w:color w:val="1F2328"/>
          <w:kern w:val="0"/>
          <w:szCs w:val="22"/>
          <w14:ligatures w14:val="none"/>
        </w:rPr>
        <w:t>Collective</w:t>
      </w:r>
      <w:r w:rsidRPr="005C2AE6">
        <w:rPr>
          <w:rFonts w:eastAsia="Times New Roman" w:cs="Arial"/>
          <w:color w:val="1F2328"/>
          <w:kern w:val="0"/>
          <w:szCs w:val="22"/>
          <w14:ligatures w14:val="none"/>
        </w:rPr>
        <w:t> and the </w:t>
      </w:r>
      <w:r w:rsidRPr="005C2AE6">
        <w:rPr>
          <w:rFonts w:eastAsia="Times New Roman" w:cs="Arial"/>
          <w:b/>
          <w:bCs/>
          <w:color w:val="1F2328"/>
          <w:kern w:val="0"/>
          <w:szCs w:val="22"/>
          <w14:ligatures w14:val="none"/>
        </w:rPr>
        <w:t>Collective Controller</w:t>
      </w:r>
      <w:r w:rsidRPr="005C2AE6">
        <w:rPr>
          <w:rFonts w:eastAsia="Times New Roman" w:cs="Arial"/>
          <w:color w:val="1F2328"/>
          <w:kern w:val="0"/>
          <w:szCs w:val="22"/>
          <w14:ligatures w14:val="none"/>
        </w:rPr>
        <w:t> using automation, via the </w:t>
      </w:r>
      <w:r w:rsidRPr="005C2AE6">
        <w:rPr>
          <w:rFonts w:eastAsia="Times New Roman" w:cs="Arial"/>
          <w:b/>
          <w:bCs/>
          <w:color w:val="1F2328"/>
          <w:kern w:val="0"/>
          <w:szCs w:val="22"/>
          <w14:ligatures w14:val="none"/>
        </w:rPr>
        <w:t>createController.sh</w:t>
      </w:r>
      <w:r w:rsidRPr="005C2AE6">
        <w:rPr>
          <w:rFonts w:eastAsia="Times New Roman" w:cs="Arial"/>
          <w:color w:val="1F2328"/>
          <w:kern w:val="0"/>
          <w:szCs w:val="22"/>
          <w14:ligatures w14:val="none"/>
        </w:rPr>
        <w:t xml:space="preserve"> shell script.</w:t>
      </w:r>
    </w:p>
    <w:p w14:paraId="448074E2" w14:textId="68C6CD62" w:rsidR="005C2AE6" w:rsidRPr="005C2AE6" w:rsidRDefault="004E7919" w:rsidP="004E7919">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 </w:t>
      </w:r>
      <w:r w:rsidR="005C2AE6" w:rsidRPr="005C2AE6">
        <w:rPr>
          <w:rFonts w:eastAsia="Times New Roman" w:cs="Arial"/>
          <w:color w:val="1F2328"/>
          <w:kern w:val="0"/>
          <w:szCs w:val="22"/>
          <w14:ligatures w14:val="none"/>
        </w:rPr>
        <w:t>The “</w:t>
      </w:r>
      <w:r w:rsidR="005C2AE6" w:rsidRPr="005C2AE6">
        <w:rPr>
          <w:rFonts w:eastAsia="Times New Roman" w:cs="Arial"/>
          <w:b/>
          <w:bCs/>
          <w:color w:val="1F2328"/>
          <w:kern w:val="0"/>
          <w:szCs w:val="22"/>
          <w14:ligatures w14:val="none"/>
        </w:rPr>
        <w:t>createController.sh</w:t>
      </w:r>
      <w:r w:rsidR="005C2AE6" w:rsidRPr="005C2AE6">
        <w:rPr>
          <w:rFonts w:eastAsia="Times New Roman" w:cs="Arial"/>
          <w:color w:val="1F2328"/>
          <w:kern w:val="0"/>
          <w:szCs w:val="22"/>
          <w14:ligatures w14:val="none"/>
        </w:rPr>
        <w:t xml:space="preserve">” script provides the following </w:t>
      </w:r>
      <w:proofErr w:type="gramStart"/>
      <w:r w:rsidR="005C2AE6" w:rsidRPr="005C2AE6">
        <w:rPr>
          <w:rFonts w:eastAsia="Times New Roman" w:cs="Arial"/>
          <w:color w:val="1F2328"/>
          <w:kern w:val="0"/>
          <w:szCs w:val="22"/>
          <w14:ligatures w14:val="none"/>
        </w:rPr>
        <w:t>capabilities</w:t>
      </w:r>
      <w:proofErr w:type="gramEnd"/>
    </w:p>
    <w:p w14:paraId="0F10E875" w14:textId="77777777" w:rsidR="005C2AE6" w:rsidRPr="005C2AE6" w:rsidRDefault="005C2AE6" w:rsidP="00FB754B">
      <w:pPr>
        <w:numPr>
          <w:ilvl w:val="0"/>
          <w:numId w:val="36"/>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Create the Collective and Collective Controller</w:t>
      </w:r>
    </w:p>
    <w:p w14:paraId="16B288A1" w14:textId="77777777" w:rsidR="005C2AE6" w:rsidRPr="005C2AE6" w:rsidRDefault="005C2AE6" w:rsidP="00FB754B">
      <w:pPr>
        <w:numPr>
          <w:ilvl w:val="0"/>
          <w:numId w:val="36"/>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Install the </w:t>
      </w:r>
      <w:r w:rsidRPr="005C2AE6">
        <w:rPr>
          <w:rFonts w:eastAsia="Times New Roman" w:cs="Arial"/>
          <w:b/>
          <w:bCs/>
          <w:color w:val="1F2328"/>
          <w:kern w:val="0"/>
          <w:szCs w:val="22"/>
          <w14:ligatures w14:val="none"/>
        </w:rPr>
        <w:t>Liberty Admin Center</w:t>
      </w:r>
      <w:r w:rsidRPr="005C2AE6">
        <w:rPr>
          <w:rFonts w:eastAsia="Times New Roman" w:cs="Arial"/>
          <w:color w:val="1F2328"/>
          <w:kern w:val="0"/>
          <w:szCs w:val="22"/>
          <w14:ligatures w14:val="none"/>
        </w:rPr>
        <w:t xml:space="preserve"> application into the Controller </w:t>
      </w:r>
      <w:proofErr w:type="gramStart"/>
      <w:r w:rsidRPr="005C2AE6">
        <w:rPr>
          <w:rFonts w:eastAsia="Times New Roman" w:cs="Arial"/>
          <w:color w:val="1F2328"/>
          <w:kern w:val="0"/>
          <w:szCs w:val="22"/>
          <w14:ligatures w14:val="none"/>
        </w:rPr>
        <w:t>server</w:t>
      </w:r>
      <w:proofErr w:type="gramEnd"/>
    </w:p>
    <w:p w14:paraId="07C1212C" w14:textId="555A0C99" w:rsidR="005C2AE6" w:rsidRPr="005C2AE6" w:rsidRDefault="005C2AE6" w:rsidP="00FB754B">
      <w:pPr>
        <w:numPr>
          <w:ilvl w:val="0"/>
          <w:numId w:val="36"/>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Start the Collective Controller </w:t>
      </w:r>
      <w:proofErr w:type="gramStart"/>
      <w:r w:rsidRPr="005C2AE6">
        <w:rPr>
          <w:rFonts w:eastAsia="Times New Roman" w:cs="Arial"/>
          <w:color w:val="1F2328"/>
          <w:kern w:val="0"/>
          <w:szCs w:val="22"/>
          <w14:ligatures w14:val="none"/>
        </w:rPr>
        <w:t>server</w:t>
      </w:r>
      <w:proofErr w:type="gramEnd"/>
    </w:p>
    <w:p w14:paraId="17225414" w14:textId="0A56ADA3" w:rsidR="005C2AE6" w:rsidRPr="005C2AE6" w:rsidRDefault="005C2AE6" w:rsidP="00FB754B">
      <w:pPr>
        <w:numPr>
          <w:ilvl w:val="0"/>
          <w:numId w:val="37"/>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Run commands below</w:t>
      </w:r>
      <w:r w:rsidR="00AC59D5">
        <w:rPr>
          <w:rFonts w:eastAsia="Times New Roman" w:cs="Arial"/>
          <w:color w:val="1F2328"/>
          <w:kern w:val="0"/>
          <w:szCs w:val="22"/>
          <w14:ligatures w14:val="none"/>
        </w:rPr>
        <w:t xml:space="preserve"> in the same command shell as you used to build the </w:t>
      </w:r>
      <w:proofErr w:type="spellStart"/>
      <w:r w:rsidR="00AC59D5">
        <w:rPr>
          <w:rFonts w:eastAsia="Times New Roman" w:cs="Arial"/>
          <w:color w:val="1F2328"/>
          <w:kern w:val="0"/>
          <w:szCs w:val="22"/>
          <w14:ligatures w14:val="none"/>
        </w:rPr>
        <w:t>serverPackage</w:t>
      </w:r>
      <w:proofErr w:type="spellEnd"/>
      <w:r w:rsidR="00AC59D5">
        <w:rPr>
          <w:rFonts w:eastAsia="Times New Roman" w:cs="Arial"/>
          <w:color w:val="1F2328"/>
          <w:kern w:val="0"/>
          <w:szCs w:val="22"/>
          <w14:ligatures w14:val="none"/>
        </w:rPr>
        <w:t xml:space="preserve">, </w:t>
      </w:r>
      <w:r w:rsidRPr="005C2AE6">
        <w:rPr>
          <w:rFonts w:eastAsia="Times New Roman" w:cs="Arial"/>
          <w:color w:val="1F2328"/>
          <w:kern w:val="0"/>
          <w:szCs w:val="22"/>
          <w14:ligatures w14:val="none"/>
        </w:rPr>
        <w:t>to create a Liberty collective controller:</w:t>
      </w:r>
    </w:p>
    <w:p w14:paraId="7053395F" w14:textId="77777777" w:rsidR="00B05902" w:rsidRPr="001D4738" w:rsidRDefault="00B05902" w:rsidP="00B05902">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1B00347F" w14:textId="723B2BB0" w:rsidR="005C2AE6" w:rsidRPr="001D4738" w:rsidRDefault="008A6437" w:rsidP="00B05902">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r>
        <w:rPr>
          <w:rFonts w:eastAsia="Times New Roman" w:cs="Arial"/>
          <w:color w:val="FFFFFF" w:themeColor="background1"/>
          <w:kern w:val="0"/>
          <w:szCs w:val="22"/>
          <w:bdr w:val="none" w:sz="0" w:space="0" w:color="auto" w:frame="1"/>
          <w14:ligatures w14:val="none"/>
        </w:rPr>
        <w:t>/home/techzone</w:t>
      </w:r>
      <w:r w:rsidR="005C2AE6" w:rsidRPr="005C2AE6">
        <w:rPr>
          <w:rFonts w:eastAsia="Times New Roman" w:cs="Arial"/>
          <w:color w:val="FFFFFF" w:themeColor="background1"/>
          <w:kern w:val="0"/>
          <w:szCs w:val="22"/>
          <w:bdr w:val="none" w:sz="0" w:space="0" w:color="auto" w:frame="1"/>
          <w14:ligatures w14:val="none"/>
        </w:rPr>
        <w:t>/liberty_admin_pot/lab-scripts/createController.sh</w:t>
      </w:r>
    </w:p>
    <w:p w14:paraId="291F82B2" w14:textId="77777777" w:rsidR="00B05902" w:rsidRPr="005C2AE6" w:rsidRDefault="00B05902" w:rsidP="00B05902">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71EAAC93"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The createController.sh script creates a Liberty server named </w:t>
      </w:r>
      <w:proofErr w:type="spellStart"/>
      <w:r w:rsidRPr="005C2AE6">
        <w:rPr>
          <w:rFonts w:eastAsia="Times New Roman" w:cs="Arial"/>
          <w:b/>
          <w:bCs/>
          <w:color w:val="1F2328"/>
          <w:kern w:val="0"/>
          <w:szCs w:val="22"/>
          <w14:ligatures w14:val="none"/>
        </w:rPr>
        <w:t>CollectiveController</w:t>
      </w:r>
      <w:proofErr w:type="spellEnd"/>
      <w:r w:rsidRPr="005C2AE6">
        <w:rPr>
          <w:rFonts w:eastAsia="Times New Roman" w:cs="Arial"/>
          <w:b/>
          <w:bCs/>
          <w:color w:val="1F2328"/>
          <w:kern w:val="0"/>
          <w:szCs w:val="22"/>
          <w14:ligatures w14:val="none"/>
        </w:rPr>
        <w:t>.</w:t>
      </w:r>
    </w:p>
    <w:p w14:paraId="52EB6555" w14:textId="77777777" w:rsidR="005C2AE6" w:rsidRPr="005C2AE6" w:rsidRDefault="005C2AE6" w:rsidP="00FB754B">
      <w:pPr>
        <w:numPr>
          <w:ilvl w:val="1"/>
          <w:numId w:val="37"/>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The </w:t>
      </w:r>
      <w:proofErr w:type="spellStart"/>
      <w:r w:rsidRPr="005C2AE6">
        <w:rPr>
          <w:rFonts w:eastAsia="Times New Roman" w:cs="Arial"/>
          <w:color w:val="1F2328"/>
          <w:kern w:val="0"/>
          <w:szCs w:val="22"/>
          <w14:ligatures w14:val="none"/>
        </w:rPr>
        <w:t>CollectiveController</w:t>
      </w:r>
      <w:proofErr w:type="spellEnd"/>
      <w:r w:rsidRPr="005C2AE6">
        <w:rPr>
          <w:rFonts w:eastAsia="Times New Roman" w:cs="Arial"/>
          <w:color w:val="1F2328"/>
          <w:kern w:val="0"/>
          <w:szCs w:val="22"/>
          <w14:ligatures w14:val="none"/>
        </w:rPr>
        <w:t xml:space="preserve"> server is in the following directory:</w:t>
      </w:r>
    </w:p>
    <w:p w14:paraId="2B9B574E" w14:textId="77777777" w:rsidR="005C2AE6" w:rsidRPr="005C2AE6" w:rsidRDefault="005C2AE6" w:rsidP="005C2AE6">
      <w:pPr>
        <w:ind w:left="1440"/>
        <w:rPr>
          <w:rFonts w:eastAsia="Times New Roman" w:cs="Arial"/>
          <w:color w:val="1F2328"/>
          <w:kern w:val="0"/>
          <w:szCs w:val="22"/>
          <w14:ligatures w14:val="none"/>
        </w:rPr>
      </w:pPr>
      <w:r w:rsidRPr="005C2AE6">
        <w:rPr>
          <w:rFonts w:eastAsia="Times New Roman" w:cs="Arial"/>
          <w:b/>
          <w:bCs/>
          <w:color w:val="1F2328"/>
          <w:kern w:val="0"/>
          <w:szCs w:val="22"/>
          <w14:ligatures w14:val="none"/>
        </w:rPr>
        <w:t>/home/</w:t>
      </w:r>
      <w:proofErr w:type="spellStart"/>
      <w:r w:rsidRPr="005C2AE6">
        <w:rPr>
          <w:rFonts w:eastAsia="Times New Roman" w:cs="Arial"/>
          <w:b/>
          <w:bCs/>
          <w:color w:val="1F2328"/>
          <w:kern w:val="0"/>
          <w:szCs w:val="22"/>
          <w14:ligatures w14:val="none"/>
        </w:rPr>
        <w:t>techzone</w:t>
      </w:r>
      <w:proofErr w:type="spellEnd"/>
      <w:r w:rsidRPr="005C2AE6">
        <w:rPr>
          <w:rFonts w:eastAsia="Times New Roman" w:cs="Arial"/>
          <w:b/>
          <w:bCs/>
          <w:color w:val="1F2328"/>
          <w:kern w:val="0"/>
          <w:szCs w:val="22"/>
          <w14:ligatures w14:val="none"/>
        </w:rPr>
        <w:t>/lab-work/liberty-controller/</w:t>
      </w:r>
      <w:proofErr w:type="spellStart"/>
      <w:r w:rsidRPr="005C2AE6">
        <w:rPr>
          <w:rFonts w:eastAsia="Times New Roman" w:cs="Arial"/>
          <w:b/>
          <w:bCs/>
          <w:color w:val="1F2328"/>
          <w:kern w:val="0"/>
          <w:szCs w:val="22"/>
          <w14:ligatures w14:val="none"/>
        </w:rPr>
        <w:t>wlp</w:t>
      </w:r>
      <w:proofErr w:type="spellEnd"/>
      <w:r w:rsidRPr="005C2AE6">
        <w:rPr>
          <w:rFonts w:eastAsia="Times New Roman" w:cs="Arial"/>
          <w:b/>
          <w:bCs/>
          <w:color w:val="1F2328"/>
          <w:kern w:val="0"/>
          <w:szCs w:val="22"/>
          <w14:ligatures w14:val="none"/>
        </w:rPr>
        <w:t>/</w:t>
      </w:r>
      <w:proofErr w:type="spellStart"/>
      <w:r w:rsidRPr="005C2AE6">
        <w:rPr>
          <w:rFonts w:eastAsia="Times New Roman" w:cs="Arial"/>
          <w:b/>
          <w:bCs/>
          <w:color w:val="1F2328"/>
          <w:kern w:val="0"/>
          <w:szCs w:val="22"/>
          <w14:ligatures w14:val="none"/>
        </w:rPr>
        <w:t>usr</w:t>
      </w:r>
      <w:proofErr w:type="spellEnd"/>
      <w:r w:rsidRPr="005C2AE6">
        <w:rPr>
          <w:rFonts w:eastAsia="Times New Roman" w:cs="Arial"/>
          <w:b/>
          <w:bCs/>
          <w:color w:val="1F2328"/>
          <w:kern w:val="0"/>
          <w:szCs w:val="22"/>
          <w14:ligatures w14:val="none"/>
        </w:rPr>
        <w:t>/servers</w:t>
      </w:r>
    </w:p>
    <w:p w14:paraId="0171149F" w14:textId="77777777" w:rsidR="005C2AE6" w:rsidRPr="005C2AE6" w:rsidRDefault="005C2AE6" w:rsidP="00FB754B">
      <w:pPr>
        <w:numPr>
          <w:ilvl w:val="1"/>
          <w:numId w:val="37"/>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The </w:t>
      </w:r>
      <w:proofErr w:type="spellStart"/>
      <w:r w:rsidRPr="005C2AE6">
        <w:rPr>
          <w:rFonts w:eastAsia="Times New Roman" w:cs="Arial"/>
          <w:color w:val="1F2328"/>
          <w:kern w:val="0"/>
          <w:szCs w:val="22"/>
          <w14:ligatures w14:val="none"/>
        </w:rPr>
        <w:t>CollectiveController</w:t>
      </w:r>
      <w:proofErr w:type="spellEnd"/>
      <w:r w:rsidRPr="005C2AE6">
        <w:rPr>
          <w:rFonts w:eastAsia="Times New Roman" w:cs="Arial"/>
          <w:color w:val="1F2328"/>
          <w:kern w:val="0"/>
          <w:szCs w:val="22"/>
          <w14:ligatures w14:val="none"/>
        </w:rPr>
        <w:t xml:space="preserve"> server is configured with the </w:t>
      </w:r>
      <w:r w:rsidRPr="005C2AE6">
        <w:rPr>
          <w:rFonts w:eastAsia="Times New Roman" w:cs="Arial"/>
          <w:b/>
          <w:bCs/>
          <w:color w:val="1F2328"/>
          <w:kern w:val="0"/>
          <w:szCs w:val="22"/>
          <w14:ligatures w14:val="none"/>
        </w:rPr>
        <w:t>collectiveController-1.0</w:t>
      </w:r>
      <w:r w:rsidRPr="005C2AE6">
        <w:rPr>
          <w:rFonts w:eastAsia="Times New Roman" w:cs="Arial"/>
          <w:color w:val="1F2328"/>
          <w:kern w:val="0"/>
          <w:szCs w:val="22"/>
          <w14:ligatures w14:val="none"/>
        </w:rPr>
        <w:t> feature which enables the server to act as the managing server for a collective</w:t>
      </w:r>
    </w:p>
    <w:p w14:paraId="6A30BD99" w14:textId="77777777" w:rsidR="005C2AE6" w:rsidRPr="005C2AE6" w:rsidRDefault="005C2AE6" w:rsidP="00FB754B">
      <w:pPr>
        <w:numPr>
          <w:ilvl w:val="1"/>
          <w:numId w:val="37"/>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The </w:t>
      </w:r>
      <w:proofErr w:type="spellStart"/>
      <w:r w:rsidRPr="005C2AE6">
        <w:rPr>
          <w:rFonts w:eastAsia="Times New Roman" w:cs="Arial"/>
          <w:color w:val="1F2328"/>
          <w:kern w:val="0"/>
          <w:szCs w:val="22"/>
          <w14:ligatures w14:val="none"/>
        </w:rPr>
        <w:t>CollectiveController</w:t>
      </w:r>
      <w:proofErr w:type="spellEnd"/>
      <w:r w:rsidRPr="005C2AE6">
        <w:rPr>
          <w:rFonts w:eastAsia="Times New Roman" w:cs="Arial"/>
          <w:color w:val="1F2328"/>
          <w:kern w:val="0"/>
          <w:szCs w:val="22"/>
          <w14:ligatures w14:val="none"/>
        </w:rPr>
        <w:t xml:space="preserve"> server is also configured with the </w:t>
      </w:r>
      <w:r w:rsidRPr="005C2AE6">
        <w:rPr>
          <w:rFonts w:eastAsia="Times New Roman" w:cs="Arial"/>
          <w:b/>
          <w:bCs/>
          <w:color w:val="1F2328"/>
          <w:kern w:val="0"/>
          <w:szCs w:val="22"/>
          <w14:ligatures w14:val="none"/>
        </w:rPr>
        <w:t>adminCenter-1.0</w:t>
      </w:r>
      <w:r w:rsidRPr="005C2AE6">
        <w:rPr>
          <w:rFonts w:eastAsia="Times New Roman" w:cs="Arial"/>
          <w:color w:val="1F2328"/>
          <w:kern w:val="0"/>
          <w:szCs w:val="22"/>
          <w14:ligatures w14:val="none"/>
        </w:rPr>
        <w:t> feature, which installs the “Liberty Admin Center” UI application.</w:t>
      </w:r>
    </w:p>
    <w:p w14:paraId="6AE68C5E" w14:textId="77777777" w:rsidR="005C2AE6" w:rsidRPr="005C2AE6" w:rsidRDefault="005C2AE6" w:rsidP="00FB754B">
      <w:pPr>
        <w:numPr>
          <w:ilvl w:val="1"/>
          <w:numId w:val="37"/>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The </w:t>
      </w:r>
      <w:proofErr w:type="spellStart"/>
      <w:r w:rsidRPr="005C2AE6">
        <w:rPr>
          <w:rFonts w:eastAsia="Times New Roman" w:cs="Arial"/>
          <w:color w:val="1F2328"/>
          <w:kern w:val="0"/>
          <w:szCs w:val="22"/>
          <w14:ligatures w14:val="none"/>
        </w:rPr>
        <w:t>CollectiveController</w:t>
      </w:r>
      <w:proofErr w:type="spellEnd"/>
      <w:r w:rsidRPr="005C2AE6">
        <w:rPr>
          <w:rFonts w:eastAsia="Times New Roman" w:cs="Arial"/>
          <w:color w:val="1F2328"/>
          <w:kern w:val="0"/>
          <w:szCs w:val="22"/>
          <w14:ligatures w14:val="none"/>
        </w:rPr>
        <w:t xml:space="preserve"> server runs on HTTPS port </w:t>
      </w:r>
      <w:r w:rsidRPr="005C2AE6">
        <w:rPr>
          <w:rFonts w:eastAsia="Times New Roman" w:cs="Arial"/>
          <w:b/>
          <w:bCs/>
          <w:color w:val="1F2328"/>
          <w:kern w:val="0"/>
          <w:szCs w:val="22"/>
          <w14:ligatures w14:val="none"/>
        </w:rPr>
        <w:t>9491</w:t>
      </w:r>
      <w:r w:rsidRPr="005C2AE6">
        <w:rPr>
          <w:rFonts w:eastAsia="Times New Roman" w:cs="Arial"/>
          <w:color w:val="1F2328"/>
          <w:kern w:val="0"/>
          <w:szCs w:val="22"/>
          <w14:ligatures w14:val="none"/>
        </w:rPr>
        <w:t xml:space="preserve"> in this </w:t>
      </w:r>
      <w:proofErr w:type="gramStart"/>
      <w:r w:rsidRPr="005C2AE6">
        <w:rPr>
          <w:rFonts w:eastAsia="Times New Roman" w:cs="Arial"/>
          <w:color w:val="1F2328"/>
          <w:kern w:val="0"/>
          <w:szCs w:val="22"/>
          <w14:ligatures w14:val="none"/>
        </w:rPr>
        <w:t>lab</w:t>
      </w:r>
      <w:proofErr w:type="gramEnd"/>
    </w:p>
    <w:p w14:paraId="29A3EC22" w14:textId="7F9985B4" w:rsidR="005C2AE6" w:rsidRPr="005C2AE6" w:rsidRDefault="008A6437" w:rsidP="005C2AE6">
      <w:pPr>
        <w:spacing w:before="240" w:after="240"/>
        <w:ind w:left="720"/>
        <w:rPr>
          <w:rFonts w:eastAsia="Times New Roman" w:cs="Arial"/>
          <w:color w:val="1F2328"/>
          <w:kern w:val="0"/>
          <w:szCs w:val="22"/>
          <w14:ligatures w14:val="none"/>
        </w:rPr>
      </w:pPr>
      <w:r w:rsidRPr="008A6437">
        <w:rPr>
          <w:rFonts w:eastAsia="Times New Roman" w:cs="Arial"/>
          <w:noProof/>
          <w:color w:val="1F2328"/>
          <w:kern w:val="0"/>
          <w:szCs w:val="22"/>
          <w14:ligatures w14:val="none"/>
        </w:rPr>
        <w:drawing>
          <wp:inline distT="0" distB="0" distL="0" distR="0" wp14:anchorId="3FAB4DF7" wp14:editId="2AE90D66">
            <wp:extent cx="5089021" cy="3360059"/>
            <wp:effectExtent l="0" t="0" r="3810" b="5715"/>
            <wp:docPr id="139800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02568" name=""/>
                    <pic:cNvPicPr/>
                  </pic:nvPicPr>
                  <pic:blipFill>
                    <a:blip r:embed="rId24"/>
                    <a:stretch>
                      <a:fillRect/>
                    </a:stretch>
                  </pic:blipFill>
                  <pic:spPr>
                    <a:xfrm>
                      <a:off x="0" y="0"/>
                      <a:ext cx="5101773" cy="3368479"/>
                    </a:xfrm>
                    <a:prstGeom prst="rect">
                      <a:avLst/>
                    </a:prstGeom>
                  </pic:spPr>
                </pic:pic>
              </a:graphicData>
            </a:graphic>
          </wp:inline>
        </w:drawing>
      </w:r>
    </w:p>
    <w:p w14:paraId="10A6A31B" w14:textId="77777777" w:rsidR="005C2AE6" w:rsidRPr="005C2AE6" w:rsidRDefault="005C2AE6" w:rsidP="00FB754B">
      <w:pPr>
        <w:numPr>
          <w:ilvl w:val="0"/>
          <w:numId w:val="37"/>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Once the collective controller is started, click its </w:t>
      </w:r>
      <w:r w:rsidRPr="005C2AE6">
        <w:rPr>
          <w:rFonts w:eastAsia="Times New Roman" w:cs="Arial"/>
          <w:b/>
          <w:bCs/>
          <w:color w:val="1F2328"/>
          <w:kern w:val="0"/>
          <w:szCs w:val="22"/>
          <w14:ligatures w14:val="none"/>
        </w:rPr>
        <w:t>Admin Center URL</w:t>
      </w:r>
      <w:r w:rsidRPr="005C2AE6">
        <w:rPr>
          <w:rFonts w:eastAsia="Times New Roman" w:cs="Arial"/>
          <w:color w:val="1F2328"/>
          <w:kern w:val="0"/>
          <w:szCs w:val="22"/>
          <w14:ligatures w14:val="none"/>
        </w:rPr>
        <w:t> to launch it in a browser window, then enter the login credentials as: </w:t>
      </w:r>
      <w:r w:rsidRPr="005C2AE6">
        <w:rPr>
          <w:rFonts w:eastAsia="Times New Roman" w:cs="Arial"/>
          <w:b/>
          <w:bCs/>
          <w:color w:val="1F2328"/>
          <w:kern w:val="0"/>
          <w:szCs w:val="22"/>
          <w14:ligatures w14:val="none"/>
        </w:rPr>
        <w:t>admin</w:t>
      </w:r>
      <w:r w:rsidRPr="005C2AE6">
        <w:rPr>
          <w:rFonts w:eastAsia="Times New Roman" w:cs="Arial"/>
          <w:color w:val="1F2328"/>
          <w:kern w:val="0"/>
          <w:szCs w:val="22"/>
          <w14:ligatures w14:val="none"/>
        </w:rPr>
        <w:t> / </w:t>
      </w:r>
      <w:r w:rsidRPr="005C2AE6">
        <w:rPr>
          <w:rFonts w:eastAsia="Times New Roman" w:cs="Arial"/>
          <w:b/>
          <w:bCs/>
          <w:color w:val="1F2328"/>
          <w:kern w:val="0"/>
          <w:szCs w:val="22"/>
          <w14:ligatures w14:val="none"/>
        </w:rPr>
        <w:t>admin</w:t>
      </w:r>
      <w:r w:rsidRPr="005C2AE6">
        <w:rPr>
          <w:rFonts w:eastAsia="Times New Roman" w:cs="Arial"/>
          <w:color w:val="1F2328"/>
          <w:kern w:val="0"/>
          <w:szCs w:val="22"/>
          <w14:ligatures w14:val="none"/>
        </w:rPr>
        <w:t>.</w:t>
      </w:r>
    </w:p>
    <w:p w14:paraId="63CBF29C" w14:textId="1C11428A"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b/>
          <w:bCs/>
          <w:color w:val="1F2328"/>
          <w:kern w:val="0"/>
          <w:szCs w:val="22"/>
          <w14:ligatures w14:val="none"/>
        </w:rPr>
        <w:t>Note:</w:t>
      </w:r>
      <w:r w:rsidRPr="005C2AE6">
        <w:rPr>
          <w:rFonts w:eastAsia="Times New Roman" w:cs="Arial"/>
          <w:color w:val="1F2328"/>
          <w:kern w:val="0"/>
          <w:szCs w:val="22"/>
          <w14:ligatures w14:val="none"/>
        </w:rPr>
        <w:t> If you see the “Warning: Potential Security Risk Ahead”, &gt; click </w:t>
      </w:r>
      <w:proofErr w:type="gramStart"/>
      <w:r w:rsidRPr="005C2AE6">
        <w:rPr>
          <w:rFonts w:eastAsia="Times New Roman" w:cs="Arial"/>
          <w:b/>
          <w:bCs/>
          <w:color w:val="1F2328"/>
          <w:kern w:val="0"/>
          <w:szCs w:val="22"/>
          <w14:ligatures w14:val="none"/>
        </w:rPr>
        <w:t>Advanced..</w:t>
      </w:r>
      <w:proofErr w:type="gramEnd"/>
      <w:r w:rsidRPr="005C2AE6">
        <w:rPr>
          <w:rFonts w:eastAsia="Times New Roman" w:cs="Arial"/>
          <w:b/>
          <w:bCs/>
          <w:color w:val="1F2328"/>
          <w:kern w:val="0"/>
          <w:szCs w:val="22"/>
          <w14:ligatures w14:val="none"/>
        </w:rPr>
        <w:t>-&gt;</w:t>
      </w:r>
      <w:r w:rsidR="007D76EE">
        <w:rPr>
          <w:rFonts w:eastAsia="Times New Roman" w:cs="Arial"/>
          <w:b/>
          <w:bCs/>
          <w:color w:val="1F2328"/>
          <w:kern w:val="0"/>
          <w:szCs w:val="22"/>
          <w14:ligatures w14:val="none"/>
        </w:rPr>
        <w:t>scroll down and _&gt;</w:t>
      </w:r>
      <w:r w:rsidRPr="005C2AE6">
        <w:rPr>
          <w:rFonts w:eastAsia="Times New Roman" w:cs="Arial"/>
          <w:b/>
          <w:bCs/>
          <w:color w:val="1F2328"/>
          <w:kern w:val="0"/>
          <w:szCs w:val="22"/>
          <w14:ligatures w14:val="none"/>
        </w:rPr>
        <w:t>Accept Risk and Continue</w:t>
      </w:r>
      <w:r w:rsidRPr="005C2AE6">
        <w:rPr>
          <w:rFonts w:eastAsia="Times New Roman" w:cs="Arial"/>
          <w:color w:val="1F2328"/>
          <w:kern w:val="0"/>
          <w:szCs w:val="22"/>
          <w14:ligatures w14:val="none"/>
        </w:rPr>
        <w:t> to continue.</w:t>
      </w:r>
    </w:p>
    <w:p w14:paraId="22274688" w14:textId="1C9F7788" w:rsidR="005C2AE6" w:rsidRPr="005C2AE6" w:rsidRDefault="008A6437" w:rsidP="005C2AE6">
      <w:pPr>
        <w:spacing w:before="240" w:after="240"/>
        <w:ind w:left="720"/>
        <w:rPr>
          <w:rFonts w:eastAsia="Times New Roman" w:cs="Arial"/>
          <w:color w:val="1F2328"/>
          <w:kern w:val="0"/>
          <w:szCs w:val="22"/>
          <w14:ligatures w14:val="none"/>
        </w:rPr>
      </w:pPr>
      <w:r w:rsidRPr="008A6437">
        <w:rPr>
          <w:rFonts w:eastAsia="Times New Roman" w:cs="Arial"/>
          <w:noProof/>
          <w:color w:val="1F2328"/>
          <w:kern w:val="0"/>
          <w:szCs w:val="22"/>
          <w14:ligatures w14:val="none"/>
        </w:rPr>
        <w:lastRenderedPageBreak/>
        <w:drawing>
          <wp:inline distT="0" distB="0" distL="0" distR="0" wp14:anchorId="2CB96743" wp14:editId="04356019">
            <wp:extent cx="4081780" cy="2595157"/>
            <wp:effectExtent l="0" t="0" r="0" b="0"/>
            <wp:docPr id="157840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04230" name="Picture 1" descr="A screenshot of a computer&#10;&#10;Description automatically generated"/>
                    <pic:cNvPicPr/>
                  </pic:nvPicPr>
                  <pic:blipFill>
                    <a:blip r:embed="rId25"/>
                    <a:stretch>
                      <a:fillRect/>
                    </a:stretch>
                  </pic:blipFill>
                  <pic:spPr>
                    <a:xfrm>
                      <a:off x="0" y="0"/>
                      <a:ext cx="4095457" cy="2603853"/>
                    </a:xfrm>
                    <a:prstGeom prst="rect">
                      <a:avLst/>
                    </a:prstGeom>
                  </pic:spPr>
                </pic:pic>
              </a:graphicData>
            </a:graphic>
          </wp:inline>
        </w:drawing>
      </w:r>
    </w:p>
    <w:p w14:paraId="57C98C8C" w14:textId="77777777" w:rsidR="005C2AE6" w:rsidRPr="005C2AE6" w:rsidRDefault="005C2AE6" w:rsidP="00FB754B">
      <w:pPr>
        <w:numPr>
          <w:ilvl w:val="0"/>
          <w:numId w:val="37"/>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Login to the </w:t>
      </w:r>
      <w:r w:rsidRPr="005C2AE6">
        <w:rPr>
          <w:rFonts w:eastAsia="Times New Roman" w:cs="Arial"/>
          <w:b/>
          <w:bCs/>
          <w:color w:val="1F2328"/>
          <w:kern w:val="0"/>
          <w:szCs w:val="22"/>
          <w14:ligatures w14:val="none"/>
        </w:rPr>
        <w:t>Admin Center</w:t>
      </w:r>
      <w:r w:rsidRPr="005C2AE6">
        <w:rPr>
          <w:rFonts w:eastAsia="Times New Roman" w:cs="Arial"/>
          <w:color w:val="1F2328"/>
          <w:kern w:val="0"/>
          <w:szCs w:val="22"/>
          <w14:ligatures w14:val="none"/>
        </w:rPr>
        <w:t> using credentials: </w:t>
      </w:r>
      <w:r w:rsidRPr="005C2AE6">
        <w:rPr>
          <w:rFonts w:eastAsia="Times New Roman" w:cs="Arial"/>
          <w:b/>
          <w:bCs/>
          <w:color w:val="1F2328"/>
          <w:kern w:val="0"/>
          <w:szCs w:val="22"/>
          <w14:ligatures w14:val="none"/>
        </w:rPr>
        <w:t>admin</w:t>
      </w:r>
      <w:r w:rsidRPr="005C2AE6">
        <w:rPr>
          <w:rFonts w:eastAsia="Times New Roman" w:cs="Arial"/>
          <w:color w:val="1F2328"/>
          <w:kern w:val="0"/>
          <w:szCs w:val="22"/>
          <w14:ligatures w14:val="none"/>
        </w:rPr>
        <w:t> / </w:t>
      </w:r>
      <w:r w:rsidRPr="005C2AE6">
        <w:rPr>
          <w:rFonts w:eastAsia="Times New Roman" w:cs="Arial"/>
          <w:b/>
          <w:bCs/>
          <w:color w:val="1F2328"/>
          <w:kern w:val="0"/>
          <w:szCs w:val="22"/>
          <w14:ligatures w14:val="none"/>
        </w:rPr>
        <w:t>admin</w:t>
      </w:r>
      <w:r w:rsidRPr="005C2AE6">
        <w:rPr>
          <w:rFonts w:eastAsia="Times New Roman" w:cs="Arial"/>
          <w:color w:val="1F2328"/>
          <w:kern w:val="0"/>
          <w:szCs w:val="22"/>
          <w14:ligatures w14:val="none"/>
        </w:rPr>
        <w:t>.</w:t>
      </w:r>
    </w:p>
    <w:p w14:paraId="6A21B917" w14:textId="506F0A82"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38842B51" wp14:editId="2F933406">
            <wp:extent cx="1861841" cy="1534939"/>
            <wp:effectExtent l="0" t="0" r="5080" b="1905"/>
            <wp:docPr id="184780216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02162" name="Picture 1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9875" cy="1566295"/>
                    </a:xfrm>
                    <a:prstGeom prst="rect">
                      <a:avLst/>
                    </a:prstGeom>
                    <a:noFill/>
                    <a:ln>
                      <a:noFill/>
                    </a:ln>
                  </pic:spPr>
                </pic:pic>
              </a:graphicData>
            </a:graphic>
          </wp:inline>
        </w:drawing>
      </w:r>
    </w:p>
    <w:p w14:paraId="2AC68637"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The Liberty Collective “</w:t>
      </w:r>
      <w:r w:rsidRPr="005C2AE6">
        <w:rPr>
          <w:rFonts w:eastAsia="Times New Roman" w:cs="Arial"/>
          <w:b/>
          <w:bCs/>
          <w:color w:val="1F2328"/>
          <w:kern w:val="0"/>
          <w:szCs w:val="22"/>
          <w14:ligatures w14:val="none"/>
        </w:rPr>
        <w:t>Admin Center”</w:t>
      </w:r>
      <w:r w:rsidRPr="005C2AE6">
        <w:rPr>
          <w:rFonts w:eastAsia="Times New Roman" w:cs="Arial"/>
          <w:color w:val="1F2328"/>
          <w:kern w:val="0"/>
          <w:szCs w:val="22"/>
          <w14:ligatures w14:val="none"/>
        </w:rPr>
        <w:t> UI is displayed.</w:t>
      </w:r>
    </w:p>
    <w:p w14:paraId="1D17C42C" w14:textId="0364ED55"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417EA21C" wp14:editId="2FC46379">
            <wp:extent cx="3555785" cy="1842475"/>
            <wp:effectExtent l="0" t="0" r="635" b="0"/>
            <wp:docPr id="161326997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69978" name="Picture 1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2042" cy="1856081"/>
                    </a:xfrm>
                    <a:prstGeom prst="rect">
                      <a:avLst/>
                    </a:prstGeom>
                    <a:noFill/>
                    <a:ln>
                      <a:noFill/>
                    </a:ln>
                  </pic:spPr>
                </pic:pic>
              </a:graphicData>
            </a:graphic>
          </wp:inline>
        </w:drawing>
      </w:r>
    </w:p>
    <w:p w14:paraId="33CD9DCF" w14:textId="77777777" w:rsidR="005C2AE6" w:rsidRPr="005C2AE6" w:rsidRDefault="005C2AE6" w:rsidP="00FB754B">
      <w:pPr>
        <w:numPr>
          <w:ilvl w:val="0"/>
          <w:numId w:val="37"/>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Click the </w:t>
      </w:r>
      <w:r w:rsidRPr="005C2AE6">
        <w:rPr>
          <w:rFonts w:eastAsia="Times New Roman" w:cs="Arial"/>
          <w:b/>
          <w:bCs/>
          <w:color w:val="1F2328"/>
          <w:kern w:val="0"/>
          <w:szCs w:val="22"/>
          <w14:ligatures w14:val="none"/>
        </w:rPr>
        <w:t>Explore</w:t>
      </w:r>
      <w:r w:rsidRPr="005C2AE6">
        <w:rPr>
          <w:rFonts w:eastAsia="Times New Roman" w:cs="Arial"/>
          <w:color w:val="1F2328"/>
          <w:kern w:val="0"/>
          <w:szCs w:val="22"/>
          <w14:ligatures w14:val="none"/>
        </w:rPr>
        <w:t> icon to display the servers, applications, and hosts in the Collective.</w:t>
      </w:r>
    </w:p>
    <w:p w14:paraId="722BCF29" w14:textId="3119C365"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321DE44A" wp14:editId="09021012">
            <wp:extent cx="679275" cy="768360"/>
            <wp:effectExtent l="0" t="0" r="0" b="0"/>
            <wp:docPr id="1830999956" name="Picture 133"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99956" name="Picture 133" descr="Icon 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3095" cy="783993"/>
                    </a:xfrm>
                    <a:prstGeom prst="rect">
                      <a:avLst/>
                    </a:prstGeom>
                    <a:noFill/>
                    <a:ln>
                      <a:noFill/>
                    </a:ln>
                  </pic:spPr>
                </pic:pic>
              </a:graphicData>
            </a:graphic>
          </wp:inline>
        </w:drawing>
      </w:r>
    </w:p>
    <w:p w14:paraId="15B7443E"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lastRenderedPageBreak/>
        <w:t>The collective resource list is displayed, and you can see that you have:</w:t>
      </w:r>
    </w:p>
    <w:p w14:paraId="32C1CB2D" w14:textId="77777777" w:rsidR="005C2AE6" w:rsidRPr="005C2AE6" w:rsidRDefault="005C2AE6" w:rsidP="00FB754B">
      <w:pPr>
        <w:numPr>
          <w:ilvl w:val="1"/>
          <w:numId w:val="37"/>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one server – The collective controller server</w:t>
      </w:r>
    </w:p>
    <w:p w14:paraId="4F9C5038" w14:textId="77777777" w:rsidR="005C2AE6" w:rsidRPr="005C2AE6" w:rsidRDefault="005C2AE6" w:rsidP="00FB754B">
      <w:pPr>
        <w:numPr>
          <w:ilvl w:val="1"/>
          <w:numId w:val="37"/>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one host – the local host that the controller is running </w:t>
      </w:r>
      <w:proofErr w:type="gramStart"/>
      <w:r w:rsidRPr="005C2AE6">
        <w:rPr>
          <w:rFonts w:eastAsia="Times New Roman" w:cs="Arial"/>
          <w:color w:val="1F2328"/>
          <w:kern w:val="0"/>
          <w:szCs w:val="22"/>
          <w14:ligatures w14:val="none"/>
        </w:rPr>
        <w:t>on</w:t>
      </w:r>
      <w:proofErr w:type="gramEnd"/>
    </w:p>
    <w:p w14:paraId="3ABE4A23" w14:textId="77777777" w:rsidR="005C2AE6" w:rsidRPr="005C2AE6" w:rsidRDefault="005C2AE6" w:rsidP="00FB754B">
      <w:pPr>
        <w:numPr>
          <w:ilvl w:val="1"/>
          <w:numId w:val="37"/>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one runtime – Liberty runtime</w:t>
      </w:r>
    </w:p>
    <w:p w14:paraId="312EF9BB" w14:textId="2DF46330"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3FCBB5BD" wp14:editId="7355E353">
            <wp:extent cx="3600967" cy="2110951"/>
            <wp:effectExtent l="0" t="0" r="6350" b="0"/>
            <wp:docPr id="486637747" name="Picture 132"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37747" name="Picture 132" descr="Graphical user interface, application 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7149" cy="2126299"/>
                    </a:xfrm>
                    <a:prstGeom prst="rect">
                      <a:avLst/>
                    </a:prstGeom>
                    <a:noFill/>
                    <a:ln>
                      <a:noFill/>
                    </a:ln>
                  </pic:spPr>
                </pic:pic>
              </a:graphicData>
            </a:graphic>
          </wp:inline>
        </w:drawing>
      </w:r>
    </w:p>
    <w:p w14:paraId="6E3D960E" w14:textId="77777777" w:rsidR="00406DF1" w:rsidRDefault="00406DF1">
      <w:pPr>
        <w:rPr>
          <w:rFonts w:eastAsia="Times New Roman" w:cs="Arial"/>
          <w:b/>
          <w:bCs/>
          <w:color w:val="1F2328"/>
          <w:kern w:val="0"/>
          <w:szCs w:val="22"/>
          <w14:ligatures w14:val="none"/>
        </w:rPr>
      </w:pPr>
      <w:r>
        <w:rPr>
          <w:rFonts w:eastAsia="Times New Roman" w:cs="Arial"/>
          <w:b/>
          <w:bCs/>
          <w:color w:val="1F2328"/>
          <w:kern w:val="0"/>
          <w:szCs w:val="22"/>
          <w14:ligatures w14:val="none"/>
        </w:rPr>
        <w:br w:type="page"/>
      </w:r>
    </w:p>
    <w:p w14:paraId="688D5DA8" w14:textId="02180327" w:rsidR="005C2AE6" w:rsidRPr="005C2AE6" w:rsidRDefault="005C2AE6" w:rsidP="005C2AE6">
      <w:pPr>
        <w:spacing w:before="360" w:after="240"/>
        <w:outlineLvl w:val="1"/>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lastRenderedPageBreak/>
        <w:t>Part 4: Create Liberty Collective Members</w:t>
      </w:r>
    </w:p>
    <w:p w14:paraId="124EF689"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The collective members are the Liberty servers that run your applications. For Liberty servers to join a collective, the servers must have the </w:t>
      </w:r>
      <w:r w:rsidRPr="005C2AE6">
        <w:rPr>
          <w:rFonts w:eastAsia="Times New Roman" w:cs="Arial"/>
          <w:b/>
          <w:bCs/>
          <w:color w:val="1F2328"/>
          <w:kern w:val="0"/>
          <w:szCs w:val="22"/>
          <w14:ligatures w14:val="none"/>
        </w:rPr>
        <w:t>collectiveMember-1.0</w:t>
      </w:r>
      <w:r w:rsidRPr="005C2AE6">
        <w:rPr>
          <w:rFonts w:eastAsia="Times New Roman" w:cs="Arial"/>
          <w:color w:val="1F2328"/>
          <w:kern w:val="0"/>
          <w:szCs w:val="22"/>
          <w14:ligatures w14:val="none"/>
        </w:rPr>
        <w:t> feature enabled.</w:t>
      </w:r>
    </w:p>
    <w:p w14:paraId="7A54ACF3"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Membership in a Liberty collective is optional. Liberty servers join a collective by registering with a collective controller to become members. Members share information about themselves with the controller through the controller operational repository.</w:t>
      </w:r>
    </w:p>
    <w:p w14:paraId="1D7BD58C" w14:textId="7A5F44DA" w:rsidR="005C2AE6" w:rsidRPr="005C2AE6" w:rsidRDefault="005C2AE6" w:rsidP="005C2AE6">
      <w:pPr>
        <w:spacing w:after="24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03B4F2AA" wp14:editId="58FACC63">
            <wp:extent cx="4398936" cy="1981401"/>
            <wp:effectExtent l="0" t="0" r="0" b="0"/>
            <wp:docPr id="193673291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2911" name="Picture 1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5214" cy="1993237"/>
                    </a:xfrm>
                    <a:prstGeom prst="rect">
                      <a:avLst/>
                    </a:prstGeom>
                    <a:noFill/>
                    <a:ln>
                      <a:noFill/>
                    </a:ln>
                  </pic:spPr>
                </pic:pic>
              </a:graphicData>
            </a:graphic>
          </wp:inline>
        </w:drawing>
      </w:r>
    </w:p>
    <w:p w14:paraId="32BC2BA9"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In this section of the lab, you will join Liberty servers as collective members to the collective, using the server package that you produced previously in the lab.</w:t>
      </w:r>
    </w:p>
    <w:p w14:paraId="77E3B707"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That server package you created, includes the Liberty binaries, the sample applications, and default server configuration overrides.</w:t>
      </w:r>
    </w:p>
    <w:p w14:paraId="75F17011"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The </w:t>
      </w:r>
      <w:r w:rsidRPr="005C2AE6">
        <w:rPr>
          <w:rFonts w:eastAsia="Times New Roman" w:cs="Arial"/>
          <w:b/>
          <w:bCs/>
          <w:color w:val="1F2328"/>
          <w:kern w:val="0"/>
          <w:szCs w:val="22"/>
          <w14:ligatures w14:val="none"/>
        </w:rPr>
        <w:t>collectiveMember-1.0</w:t>
      </w:r>
      <w:r w:rsidRPr="005C2AE6">
        <w:rPr>
          <w:rFonts w:eastAsia="Times New Roman" w:cs="Arial"/>
          <w:color w:val="1F2328"/>
          <w:kern w:val="0"/>
          <w:szCs w:val="22"/>
          <w14:ligatures w14:val="none"/>
        </w:rPr>
        <w:t> feature was installed and enabled for the Liberty server that is in the server package.</w:t>
      </w:r>
    </w:p>
    <w:p w14:paraId="4A652500"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In this lab, you use the “</w:t>
      </w:r>
      <w:r w:rsidRPr="005C2AE6">
        <w:rPr>
          <w:rFonts w:eastAsia="Times New Roman" w:cs="Arial"/>
          <w:b/>
          <w:bCs/>
          <w:color w:val="1F2328"/>
          <w:kern w:val="0"/>
          <w:szCs w:val="22"/>
          <w14:ligatures w14:val="none"/>
        </w:rPr>
        <w:t>addMember.sh</w:t>
      </w:r>
      <w:r w:rsidRPr="005C2AE6">
        <w:rPr>
          <w:rFonts w:eastAsia="Times New Roman" w:cs="Arial"/>
          <w:color w:val="1F2328"/>
          <w:kern w:val="0"/>
          <w:szCs w:val="22"/>
          <w14:ligatures w14:val="none"/>
        </w:rPr>
        <w:t>” script to deploy the server packages to the nodes, create the collective members, and join the members to the collective.</w:t>
      </w:r>
    </w:p>
    <w:p w14:paraId="25494F56" w14:textId="77777777" w:rsidR="005C2AE6" w:rsidRPr="005C2AE6" w:rsidRDefault="005C2AE6" w:rsidP="005C2AE6">
      <w:pPr>
        <w:spacing w:before="360" w:after="240"/>
        <w:outlineLvl w:val="2"/>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t>The addMember.sh script performs the following tasks:</w:t>
      </w:r>
    </w:p>
    <w:p w14:paraId="08756405" w14:textId="77777777" w:rsidR="005C2AE6" w:rsidRPr="005C2AE6" w:rsidRDefault="005C2AE6" w:rsidP="00FB754B">
      <w:pPr>
        <w:numPr>
          <w:ilvl w:val="0"/>
          <w:numId w:val="38"/>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Register the Host machine if it is remote VM from the Controller</w:t>
      </w:r>
    </w:p>
    <w:p w14:paraId="1A8ADC20" w14:textId="77777777" w:rsidR="005C2AE6" w:rsidRPr="005C2AE6" w:rsidRDefault="005C2AE6" w:rsidP="00FB754B">
      <w:pPr>
        <w:numPr>
          <w:ilvl w:val="0"/>
          <w:numId w:val="38"/>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Copy or send the server package to the host machine where Liberty will be </w:t>
      </w:r>
      <w:proofErr w:type="gramStart"/>
      <w:r w:rsidRPr="005C2AE6">
        <w:rPr>
          <w:rFonts w:eastAsia="Times New Roman" w:cs="Arial"/>
          <w:color w:val="1F2328"/>
          <w:kern w:val="0"/>
          <w:szCs w:val="22"/>
          <w14:ligatures w14:val="none"/>
        </w:rPr>
        <w:t>deployed</w:t>
      </w:r>
      <w:proofErr w:type="gramEnd"/>
    </w:p>
    <w:p w14:paraId="5C2B75F7" w14:textId="77777777" w:rsidR="005C2AE6" w:rsidRPr="005C2AE6" w:rsidRDefault="005C2AE6" w:rsidP="00FB754B">
      <w:pPr>
        <w:numPr>
          <w:ilvl w:val="0"/>
          <w:numId w:val="38"/>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Unzip the server package, which is an archive installation of Liberty on the hosts machines (VMs)</w:t>
      </w:r>
    </w:p>
    <w:p w14:paraId="0A59635E" w14:textId="77777777" w:rsidR="005C2AE6" w:rsidRPr="005C2AE6" w:rsidRDefault="005C2AE6" w:rsidP="00FB754B">
      <w:pPr>
        <w:numPr>
          <w:ilvl w:val="0"/>
          <w:numId w:val="38"/>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Apply server configuration overrides for the specific collective </w:t>
      </w:r>
      <w:proofErr w:type="gramStart"/>
      <w:r w:rsidRPr="005C2AE6">
        <w:rPr>
          <w:rFonts w:eastAsia="Times New Roman" w:cs="Arial"/>
          <w:color w:val="1F2328"/>
          <w:kern w:val="0"/>
          <w:szCs w:val="22"/>
          <w14:ligatures w14:val="none"/>
        </w:rPr>
        <w:t>member</w:t>
      </w:r>
      <w:proofErr w:type="gramEnd"/>
    </w:p>
    <w:p w14:paraId="2245D070" w14:textId="77777777" w:rsidR="005C2AE6" w:rsidRPr="005C2AE6" w:rsidRDefault="005C2AE6" w:rsidP="00FB754B">
      <w:pPr>
        <w:numPr>
          <w:ilvl w:val="0"/>
          <w:numId w:val="38"/>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Join the collective member to the collective</w:t>
      </w:r>
    </w:p>
    <w:p w14:paraId="6B5A1082" w14:textId="77777777" w:rsidR="005C2AE6" w:rsidRPr="005C2AE6" w:rsidRDefault="005C2AE6" w:rsidP="00FB754B">
      <w:pPr>
        <w:numPr>
          <w:ilvl w:val="0"/>
          <w:numId w:val="38"/>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Open application port and Collective Controller port for remote hosts</w:t>
      </w:r>
    </w:p>
    <w:p w14:paraId="6F989B66" w14:textId="225775FC" w:rsidR="005C2AE6" w:rsidRPr="005C2AE6" w:rsidRDefault="00554C46" w:rsidP="005C2AE6">
      <w:pPr>
        <w:spacing w:before="360" w:after="240"/>
        <w:outlineLvl w:val="2"/>
        <w:rPr>
          <w:rFonts w:eastAsia="Times New Roman" w:cs="Arial"/>
          <w:color w:val="1F2328"/>
          <w:kern w:val="0"/>
          <w:szCs w:val="22"/>
          <w14:ligatures w14:val="none"/>
        </w:rPr>
      </w:pPr>
      <w:r w:rsidRPr="00554C46">
        <w:rPr>
          <w:rFonts w:eastAsia="Times New Roman" w:cs="Arial"/>
          <w:color w:val="1F2328"/>
          <w:kern w:val="0"/>
          <w:szCs w:val="22"/>
          <w14:ligatures w14:val="none"/>
        </w:rPr>
        <w:lastRenderedPageBreak/>
        <w:t>This script a</w:t>
      </w:r>
      <w:r w:rsidR="005C2AE6" w:rsidRPr="005C2AE6">
        <w:rPr>
          <w:rFonts w:eastAsia="Times New Roman" w:cs="Arial"/>
          <w:color w:val="1F2328"/>
          <w:kern w:val="0"/>
          <w:szCs w:val="22"/>
          <w14:ligatures w14:val="none"/>
        </w:rPr>
        <w:t>dd</w:t>
      </w:r>
      <w:r w:rsidRPr="00554C46">
        <w:rPr>
          <w:rFonts w:eastAsia="Times New Roman" w:cs="Arial"/>
          <w:color w:val="1F2328"/>
          <w:kern w:val="0"/>
          <w:szCs w:val="22"/>
          <w14:ligatures w14:val="none"/>
        </w:rPr>
        <w:t>s</w:t>
      </w:r>
      <w:r w:rsidR="005C2AE6" w:rsidRPr="005C2AE6">
        <w:rPr>
          <w:rFonts w:eastAsia="Times New Roman" w:cs="Arial"/>
          <w:color w:val="1F2328"/>
          <w:kern w:val="0"/>
          <w:szCs w:val="22"/>
          <w14:ligatures w14:val="none"/>
        </w:rPr>
        <w:t xml:space="preserve"> collective member</w:t>
      </w:r>
      <w:r w:rsidR="00B3353E" w:rsidRPr="00554C46">
        <w:rPr>
          <w:rFonts w:eastAsia="Times New Roman" w:cs="Arial"/>
          <w:color w:val="1F2328"/>
          <w:kern w:val="0"/>
          <w:szCs w:val="22"/>
          <w14:ligatures w14:val="none"/>
        </w:rPr>
        <w:t>s, one</w:t>
      </w:r>
      <w:r w:rsidR="005C2AE6" w:rsidRPr="005C2AE6">
        <w:rPr>
          <w:rFonts w:eastAsia="Times New Roman" w:cs="Arial"/>
          <w:color w:val="1F2328"/>
          <w:kern w:val="0"/>
          <w:szCs w:val="22"/>
          <w14:ligatures w14:val="none"/>
        </w:rPr>
        <w:t xml:space="preserve"> to the local host VM, server0.gym.lan</w:t>
      </w:r>
      <w:r w:rsidR="00B3353E" w:rsidRPr="00554C46">
        <w:rPr>
          <w:rFonts w:eastAsia="Times New Roman" w:cs="Arial"/>
          <w:color w:val="1F2328"/>
          <w:kern w:val="0"/>
          <w:szCs w:val="22"/>
          <w14:ligatures w14:val="none"/>
        </w:rPr>
        <w:t>, another to the remote host VM, server1.gym.lan</w:t>
      </w:r>
      <w:r w:rsidRPr="00554C46">
        <w:rPr>
          <w:rFonts w:eastAsia="Times New Roman" w:cs="Arial"/>
          <w:color w:val="1F2328"/>
          <w:kern w:val="0"/>
          <w:szCs w:val="22"/>
          <w14:ligatures w14:val="none"/>
        </w:rPr>
        <w:t>.</w:t>
      </w:r>
    </w:p>
    <w:p w14:paraId="4C8E77F6" w14:textId="11FBB695"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Use the automation script to deploy the Liberty server</w:t>
      </w:r>
      <w:r w:rsidR="00B3353E" w:rsidRPr="001D4738">
        <w:rPr>
          <w:rFonts w:eastAsia="Times New Roman" w:cs="Arial"/>
          <w:color w:val="1F2328"/>
          <w:kern w:val="0"/>
          <w:szCs w:val="22"/>
          <w14:ligatures w14:val="none"/>
        </w:rPr>
        <w:t>s</w:t>
      </w:r>
      <w:r w:rsidRPr="005C2AE6">
        <w:rPr>
          <w:rFonts w:eastAsia="Times New Roman" w:cs="Arial"/>
          <w:color w:val="1F2328"/>
          <w:kern w:val="0"/>
          <w:szCs w:val="22"/>
          <w14:ligatures w14:val="none"/>
        </w:rPr>
        <w:t xml:space="preserve"> from the server package you created earlier and join the</w:t>
      </w:r>
      <w:r w:rsidR="00B3353E" w:rsidRPr="001D4738">
        <w:rPr>
          <w:rFonts w:eastAsia="Times New Roman" w:cs="Arial"/>
          <w:color w:val="1F2328"/>
          <w:kern w:val="0"/>
          <w:szCs w:val="22"/>
          <w14:ligatures w14:val="none"/>
        </w:rPr>
        <w:t>m</w:t>
      </w:r>
      <w:r w:rsidRPr="005C2AE6">
        <w:rPr>
          <w:rFonts w:eastAsia="Times New Roman" w:cs="Arial"/>
          <w:color w:val="1F2328"/>
          <w:kern w:val="0"/>
          <w:szCs w:val="22"/>
          <w14:ligatures w14:val="none"/>
        </w:rPr>
        <w:t xml:space="preserve"> as a member to the collective.</w:t>
      </w:r>
    </w:p>
    <w:p w14:paraId="461209F6" w14:textId="1949B351" w:rsidR="005C2AE6" w:rsidRPr="005C2AE6" w:rsidRDefault="007D76EE" w:rsidP="00FB754B">
      <w:pPr>
        <w:numPr>
          <w:ilvl w:val="0"/>
          <w:numId w:val="39"/>
        </w:numPr>
        <w:spacing w:before="240" w:after="240"/>
        <w:rPr>
          <w:rFonts w:eastAsia="Times New Roman" w:cs="Arial"/>
          <w:color w:val="1F2328"/>
          <w:kern w:val="0"/>
          <w:szCs w:val="22"/>
          <w14:ligatures w14:val="none"/>
        </w:rPr>
      </w:pPr>
      <w:r>
        <w:rPr>
          <w:rFonts w:eastAsia="Times New Roman" w:cs="Arial"/>
          <w:color w:val="1F2328"/>
          <w:kern w:val="0"/>
          <w:szCs w:val="22"/>
          <w14:ligatures w14:val="none"/>
        </w:rPr>
        <w:t>In the same command shell as before, r</w:t>
      </w:r>
      <w:r w:rsidR="005C2AE6" w:rsidRPr="005C2AE6">
        <w:rPr>
          <w:rFonts w:eastAsia="Times New Roman" w:cs="Arial"/>
          <w:color w:val="1F2328"/>
          <w:kern w:val="0"/>
          <w:szCs w:val="22"/>
          <w14:ligatures w14:val="none"/>
        </w:rPr>
        <w:t>un the addMember.sh script</w:t>
      </w:r>
      <w:r>
        <w:rPr>
          <w:rFonts w:eastAsia="Times New Roman" w:cs="Arial"/>
          <w:color w:val="1F2328"/>
          <w:kern w:val="0"/>
          <w:szCs w:val="22"/>
          <w14:ligatures w14:val="none"/>
        </w:rPr>
        <w:t xml:space="preserve"> twice </w:t>
      </w:r>
      <w:r w:rsidR="00B75409">
        <w:rPr>
          <w:rFonts w:eastAsia="Times New Roman" w:cs="Arial"/>
          <w:color w:val="1F2328"/>
          <w:kern w:val="0"/>
          <w:szCs w:val="22"/>
          <w14:ligatures w14:val="none"/>
        </w:rPr>
        <w:t xml:space="preserve">with different input parameters </w:t>
      </w:r>
      <w:r>
        <w:rPr>
          <w:rFonts w:eastAsia="Times New Roman" w:cs="Arial"/>
          <w:color w:val="1F2328"/>
          <w:kern w:val="0"/>
          <w:szCs w:val="22"/>
          <w14:ligatures w14:val="none"/>
        </w:rPr>
        <w:t xml:space="preserve">as shown </w:t>
      </w:r>
      <w:r w:rsidR="00B3353E" w:rsidRPr="001D4738">
        <w:rPr>
          <w:rFonts w:eastAsia="Times New Roman" w:cs="Arial"/>
          <w:color w:val="1F2328"/>
          <w:kern w:val="0"/>
          <w:szCs w:val="22"/>
          <w14:ligatures w14:val="none"/>
        </w:rPr>
        <w:t>to create two Liberty servers.</w:t>
      </w:r>
    </w:p>
    <w:p w14:paraId="7144B27A" w14:textId="77777777" w:rsidR="00B3353E" w:rsidRPr="001D4738" w:rsidRDefault="00B3353E" w:rsidP="00B3353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3D14FB3C" w14:textId="397DA303" w:rsidR="005C2AE6" w:rsidRPr="001D4738" w:rsidRDefault="008762E9" w:rsidP="00B3353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bookmarkStart w:id="2" w:name="_Hlk141451494"/>
      <w:r>
        <w:rPr>
          <w:rFonts w:eastAsia="Times New Roman" w:cs="Arial"/>
          <w:color w:val="FFFFFF" w:themeColor="background1"/>
          <w:kern w:val="0"/>
          <w:szCs w:val="22"/>
          <w:bdr w:val="none" w:sz="0" w:space="0" w:color="auto" w:frame="1"/>
          <w14:ligatures w14:val="none"/>
        </w:rPr>
        <w:t>/home/techzone</w:t>
      </w:r>
      <w:r w:rsidR="005C2AE6" w:rsidRPr="005C2AE6">
        <w:rPr>
          <w:rFonts w:eastAsia="Times New Roman" w:cs="Arial"/>
          <w:color w:val="FFFFFF" w:themeColor="background1"/>
          <w:kern w:val="0"/>
          <w:szCs w:val="22"/>
          <w:bdr w:val="none" w:sz="0" w:space="0" w:color="auto" w:frame="1"/>
          <w14:ligatures w14:val="none"/>
        </w:rPr>
        <w:t>/liberty_admin_pot/lab-scripts/addMember.sh -n appServer1 -v 22.0.0.8 -p 9081:9441 -h server0.gym.lan</w:t>
      </w:r>
    </w:p>
    <w:bookmarkEnd w:id="2"/>
    <w:p w14:paraId="7AE6FD4D" w14:textId="77777777" w:rsidR="00B3353E" w:rsidRPr="001D4738" w:rsidRDefault="00B3353E" w:rsidP="00B3353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1C0E34B3" w14:textId="5EFA91C9" w:rsidR="00B3353E" w:rsidRPr="001D4738" w:rsidRDefault="008762E9" w:rsidP="00B3353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r>
        <w:rPr>
          <w:rFonts w:eastAsia="Times New Roman" w:cs="Arial"/>
          <w:color w:val="FFFFFF" w:themeColor="background1"/>
          <w:kern w:val="0"/>
          <w:szCs w:val="22"/>
          <w:bdr w:val="none" w:sz="0" w:space="0" w:color="auto" w:frame="1"/>
          <w14:ligatures w14:val="none"/>
        </w:rPr>
        <w:t>/home/techzone</w:t>
      </w:r>
      <w:r w:rsidR="00B3353E" w:rsidRPr="005C2AE6">
        <w:rPr>
          <w:rFonts w:eastAsia="Times New Roman" w:cs="Arial"/>
          <w:color w:val="FFFFFF" w:themeColor="background1"/>
          <w:kern w:val="0"/>
          <w:szCs w:val="22"/>
          <w:bdr w:val="none" w:sz="0" w:space="0" w:color="auto" w:frame="1"/>
          <w14:ligatures w14:val="none"/>
        </w:rPr>
        <w:t>/liberty_admin_pot/lab-scripts/addMember.sh -n appServer2 -v 22.0.0.8 -p 9082:9442 -h server1.gym.lan</w:t>
      </w:r>
    </w:p>
    <w:p w14:paraId="0B2F36F8" w14:textId="77777777" w:rsidR="00B3353E" w:rsidRPr="005C2AE6" w:rsidRDefault="00B3353E" w:rsidP="00B3353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647952E8" w14:textId="1213AA30" w:rsidR="005C2AE6" w:rsidRPr="005C2AE6" w:rsidRDefault="005C2AE6" w:rsidP="00D245DB">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When the script completes, the server </w:t>
      </w:r>
      <w:r w:rsidRPr="005C2AE6">
        <w:rPr>
          <w:rFonts w:eastAsia="Times New Roman" w:cs="Arial"/>
          <w:b/>
          <w:bCs/>
          <w:color w:val="1F2328"/>
          <w:kern w:val="0"/>
          <w:szCs w:val="22"/>
          <w14:ligatures w14:val="none"/>
        </w:rPr>
        <w:t>appServer1</w:t>
      </w:r>
      <w:r w:rsidRPr="005C2AE6">
        <w:rPr>
          <w:rFonts w:eastAsia="Times New Roman" w:cs="Arial"/>
          <w:color w:val="1F2328"/>
          <w:kern w:val="0"/>
          <w:szCs w:val="22"/>
          <w14:ligatures w14:val="none"/>
        </w:rPr>
        <w:t> </w:t>
      </w:r>
      <w:r w:rsidR="00B3353E" w:rsidRPr="001D4738">
        <w:rPr>
          <w:rFonts w:eastAsia="Times New Roman" w:cs="Arial"/>
          <w:color w:val="1F2328"/>
          <w:kern w:val="0"/>
          <w:szCs w:val="22"/>
          <w14:ligatures w14:val="none"/>
        </w:rPr>
        <w:t xml:space="preserve">and </w:t>
      </w:r>
      <w:r w:rsidR="00B3353E" w:rsidRPr="005C2AE6">
        <w:rPr>
          <w:rFonts w:eastAsia="Times New Roman" w:cs="Arial"/>
          <w:color w:val="1F2328"/>
          <w:kern w:val="0"/>
          <w:szCs w:val="22"/>
          <w14:ligatures w14:val="none"/>
        </w:rPr>
        <w:t>server </w:t>
      </w:r>
      <w:r w:rsidR="00B3353E" w:rsidRPr="005C2AE6">
        <w:rPr>
          <w:rFonts w:eastAsia="Times New Roman" w:cs="Arial"/>
          <w:b/>
          <w:bCs/>
          <w:color w:val="1F2328"/>
          <w:kern w:val="0"/>
          <w:szCs w:val="22"/>
          <w14:ligatures w14:val="none"/>
        </w:rPr>
        <w:t>appServer</w:t>
      </w:r>
      <w:r w:rsidR="00B3353E" w:rsidRPr="001D4738">
        <w:rPr>
          <w:rFonts w:eastAsia="Times New Roman" w:cs="Arial"/>
          <w:b/>
          <w:bCs/>
          <w:color w:val="1F2328"/>
          <w:kern w:val="0"/>
          <w:szCs w:val="22"/>
          <w14:ligatures w14:val="none"/>
        </w:rPr>
        <w:t>2</w:t>
      </w:r>
      <w:r w:rsidR="00B3353E" w:rsidRPr="005C2AE6">
        <w:rPr>
          <w:rFonts w:eastAsia="Times New Roman" w:cs="Arial"/>
          <w:color w:val="1F2328"/>
          <w:kern w:val="0"/>
          <w:szCs w:val="22"/>
          <w14:ligatures w14:val="none"/>
        </w:rPr>
        <w:t> </w:t>
      </w:r>
      <w:r w:rsidR="00B3353E" w:rsidRPr="001D4738">
        <w:rPr>
          <w:rFonts w:eastAsia="Times New Roman" w:cs="Arial"/>
          <w:color w:val="1F2328"/>
          <w:kern w:val="0"/>
          <w:szCs w:val="22"/>
          <w14:ligatures w14:val="none"/>
        </w:rPr>
        <w:t>are</w:t>
      </w:r>
      <w:r w:rsidRPr="005C2AE6">
        <w:rPr>
          <w:rFonts w:eastAsia="Times New Roman" w:cs="Arial"/>
          <w:color w:val="1F2328"/>
          <w:kern w:val="0"/>
          <w:szCs w:val="22"/>
          <w14:ligatures w14:val="none"/>
        </w:rPr>
        <w:t xml:space="preserve"> created and added to the collective.</w:t>
      </w:r>
    </w:p>
    <w:p w14:paraId="0418FAD8" w14:textId="7F61C674" w:rsidR="00F755AA" w:rsidRDefault="005C2AE6" w:rsidP="00FB754B">
      <w:pPr>
        <w:numPr>
          <w:ilvl w:val="0"/>
          <w:numId w:val="40"/>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Go back to the Liberty collective </w:t>
      </w:r>
      <w:r w:rsidRPr="005C2AE6">
        <w:rPr>
          <w:rFonts w:eastAsia="Times New Roman" w:cs="Arial"/>
          <w:b/>
          <w:bCs/>
          <w:color w:val="1F2328"/>
          <w:kern w:val="0"/>
          <w:szCs w:val="22"/>
          <w14:ligatures w14:val="none"/>
        </w:rPr>
        <w:t>Admin Center</w:t>
      </w:r>
      <w:r w:rsidRPr="005C2AE6">
        <w:rPr>
          <w:rFonts w:eastAsia="Times New Roman" w:cs="Arial"/>
          <w:color w:val="1F2328"/>
          <w:kern w:val="0"/>
          <w:szCs w:val="22"/>
          <w14:ligatures w14:val="none"/>
        </w:rPr>
        <w:t xml:space="preserve"> page and you can </w:t>
      </w:r>
      <w:r w:rsidR="00F755AA">
        <w:rPr>
          <w:rFonts w:eastAsia="Times New Roman" w:cs="Arial"/>
          <w:color w:val="1F2328"/>
          <w:kern w:val="0"/>
          <w:szCs w:val="22"/>
          <w14:ligatures w14:val="none"/>
        </w:rPr>
        <w:t>s</w:t>
      </w:r>
      <w:r w:rsidRPr="005C2AE6">
        <w:rPr>
          <w:rFonts w:eastAsia="Times New Roman" w:cs="Arial"/>
          <w:color w:val="1F2328"/>
          <w:kern w:val="0"/>
          <w:szCs w:val="22"/>
          <w14:ligatures w14:val="none"/>
        </w:rPr>
        <w:t xml:space="preserve">ee </w:t>
      </w:r>
      <w:r w:rsidR="00F755AA">
        <w:rPr>
          <w:rFonts w:eastAsia="Times New Roman" w:cs="Arial"/>
          <w:color w:val="1F2328"/>
          <w:kern w:val="0"/>
          <w:szCs w:val="22"/>
          <w14:ligatures w14:val="none"/>
        </w:rPr>
        <w:t xml:space="preserve">the total number of servers is now 3 with </w:t>
      </w:r>
      <w:r w:rsidRPr="005C2AE6">
        <w:rPr>
          <w:rFonts w:eastAsia="Times New Roman" w:cs="Arial"/>
          <w:color w:val="1F2328"/>
          <w:kern w:val="0"/>
          <w:szCs w:val="22"/>
          <w14:ligatures w14:val="none"/>
        </w:rPr>
        <w:t xml:space="preserve">the </w:t>
      </w:r>
      <w:r w:rsidR="00F755AA" w:rsidRPr="005C2AE6">
        <w:rPr>
          <w:rFonts w:eastAsia="Times New Roman" w:cs="Arial"/>
          <w:b/>
          <w:bCs/>
          <w:color w:val="1F2328"/>
          <w:kern w:val="0"/>
          <w:szCs w:val="22"/>
          <w14:ligatures w14:val="none"/>
        </w:rPr>
        <w:t>appServer</w:t>
      </w:r>
      <w:r w:rsidR="00F755AA">
        <w:rPr>
          <w:rFonts w:eastAsia="Times New Roman" w:cs="Arial"/>
          <w:b/>
          <w:bCs/>
          <w:color w:val="1F2328"/>
          <w:kern w:val="0"/>
          <w:szCs w:val="22"/>
          <w14:ligatures w14:val="none"/>
        </w:rPr>
        <w:t xml:space="preserve">1 </w:t>
      </w:r>
      <w:r w:rsidR="00F755AA" w:rsidRPr="00F755AA">
        <w:rPr>
          <w:rFonts w:eastAsia="Times New Roman" w:cs="Arial"/>
          <w:color w:val="1F2328"/>
          <w:kern w:val="0"/>
          <w:szCs w:val="22"/>
          <w14:ligatures w14:val="none"/>
        </w:rPr>
        <w:t>and</w:t>
      </w:r>
      <w:r w:rsidRPr="005C2AE6">
        <w:rPr>
          <w:rFonts w:eastAsia="Times New Roman" w:cs="Arial"/>
          <w:color w:val="1F2328"/>
          <w:kern w:val="0"/>
          <w:szCs w:val="22"/>
          <w14:ligatures w14:val="none"/>
        </w:rPr>
        <w:t> </w:t>
      </w:r>
      <w:r w:rsidRPr="005C2AE6">
        <w:rPr>
          <w:rFonts w:eastAsia="Times New Roman" w:cs="Arial"/>
          <w:b/>
          <w:bCs/>
          <w:color w:val="1F2328"/>
          <w:kern w:val="0"/>
          <w:szCs w:val="22"/>
          <w14:ligatures w14:val="none"/>
        </w:rPr>
        <w:t>appServer2</w:t>
      </w:r>
      <w:r w:rsidR="00F755AA">
        <w:rPr>
          <w:rFonts w:eastAsia="Times New Roman" w:cs="Arial"/>
          <w:b/>
          <w:bCs/>
          <w:color w:val="1F2328"/>
          <w:kern w:val="0"/>
          <w:szCs w:val="22"/>
          <w14:ligatures w14:val="none"/>
        </w:rPr>
        <w:t xml:space="preserve"> </w:t>
      </w:r>
      <w:r w:rsidR="00F755AA" w:rsidRPr="00F755AA">
        <w:rPr>
          <w:rFonts w:eastAsia="Times New Roman" w:cs="Arial"/>
          <w:color w:val="1F2328"/>
          <w:kern w:val="0"/>
          <w:szCs w:val="22"/>
          <w14:ligatures w14:val="none"/>
        </w:rPr>
        <w:t>added</w:t>
      </w:r>
      <w:r w:rsidR="00F755AA">
        <w:rPr>
          <w:rFonts w:eastAsia="Times New Roman" w:cs="Arial"/>
          <w:color w:val="1F2328"/>
          <w:kern w:val="0"/>
          <w:szCs w:val="22"/>
          <w14:ligatures w14:val="none"/>
        </w:rPr>
        <w:t>.</w:t>
      </w:r>
    </w:p>
    <w:p w14:paraId="6684FBFD" w14:textId="16C3F779" w:rsidR="00F755AA" w:rsidRDefault="00F755AA" w:rsidP="00F755AA">
      <w:pPr>
        <w:spacing w:before="240" w:after="240"/>
        <w:ind w:left="36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76F99945" wp14:editId="6079F4BC">
            <wp:extent cx="4176793" cy="979494"/>
            <wp:effectExtent l="0" t="0" r="1905" b="0"/>
            <wp:docPr id="2114273018" name="Picture 2114273018"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606" name="Picture 116" descr="A screenshot of a computer error&#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5288" cy="1000247"/>
                    </a:xfrm>
                    <a:prstGeom prst="rect">
                      <a:avLst/>
                    </a:prstGeom>
                    <a:noFill/>
                    <a:ln>
                      <a:noFill/>
                    </a:ln>
                  </pic:spPr>
                </pic:pic>
              </a:graphicData>
            </a:graphic>
          </wp:inline>
        </w:drawing>
      </w:r>
    </w:p>
    <w:p w14:paraId="53DD8A90" w14:textId="4016E26C" w:rsidR="007C62BB" w:rsidRPr="00756693" w:rsidRDefault="00F755AA" w:rsidP="00756693">
      <w:pPr>
        <w:pStyle w:val="ListParagraph"/>
        <w:numPr>
          <w:ilvl w:val="0"/>
          <w:numId w:val="40"/>
        </w:numPr>
        <w:spacing w:before="240" w:after="240"/>
        <w:rPr>
          <w:rFonts w:eastAsia="Times New Roman" w:cs="Arial"/>
          <w:color w:val="1F2328"/>
          <w:kern w:val="0"/>
          <w:szCs w:val="22"/>
          <w14:ligatures w14:val="none"/>
        </w:rPr>
      </w:pPr>
      <w:r w:rsidRPr="00756693">
        <w:rPr>
          <w:rFonts w:eastAsia="Times New Roman" w:cs="Arial"/>
          <w:color w:val="1F2328"/>
          <w:kern w:val="0"/>
          <w:szCs w:val="22"/>
          <w14:ligatures w14:val="none"/>
        </w:rPr>
        <w:t xml:space="preserve">Click </w:t>
      </w:r>
      <w:r w:rsidR="007C62BB" w:rsidRPr="00756693">
        <w:rPr>
          <w:rFonts w:eastAsia="Times New Roman" w:cs="Arial"/>
          <w:color w:val="1F2328"/>
          <w:kern w:val="0"/>
          <w:szCs w:val="22"/>
          <w14:ligatures w14:val="none"/>
        </w:rPr>
        <w:t>the </w:t>
      </w:r>
      <w:r w:rsidR="007C62BB" w:rsidRPr="00756693">
        <w:rPr>
          <w:rFonts w:eastAsia="Times New Roman" w:cs="Arial"/>
          <w:b/>
          <w:bCs/>
          <w:color w:val="1F2328"/>
          <w:kern w:val="0"/>
          <w:szCs w:val="22"/>
          <w14:ligatures w14:val="none"/>
        </w:rPr>
        <w:t>SERVERS</w:t>
      </w:r>
      <w:r w:rsidR="007C62BB" w:rsidRPr="00756693">
        <w:rPr>
          <w:rFonts w:eastAsia="Times New Roman" w:cs="Arial"/>
          <w:color w:val="1F2328"/>
          <w:kern w:val="0"/>
          <w:szCs w:val="22"/>
          <w14:ligatures w14:val="none"/>
        </w:rPr>
        <w:t> icon to go to its details page.</w:t>
      </w:r>
    </w:p>
    <w:p w14:paraId="213257AA" w14:textId="39BE7BBF" w:rsidR="00F755AA" w:rsidRPr="007C62BB" w:rsidRDefault="007C62BB" w:rsidP="007C62BB">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590B5DDD" wp14:editId="241CC313">
            <wp:extent cx="3154346" cy="1189934"/>
            <wp:effectExtent l="0" t="0" r="0" b="4445"/>
            <wp:docPr id="1577900702" name="Picture 1577900702"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26816" name="Picture 111" descr="A picture containing text, font, number, li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7679" cy="1206281"/>
                    </a:xfrm>
                    <a:prstGeom prst="rect">
                      <a:avLst/>
                    </a:prstGeom>
                    <a:noFill/>
                    <a:ln>
                      <a:noFill/>
                    </a:ln>
                  </pic:spPr>
                </pic:pic>
              </a:graphicData>
            </a:graphic>
          </wp:inline>
        </w:drawing>
      </w:r>
    </w:p>
    <w:p w14:paraId="13FFF0ED" w14:textId="41A5ECB4" w:rsidR="005C2AE6" w:rsidRPr="005C2AE6" w:rsidRDefault="00307694" w:rsidP="007C62BB">
      <w:pPr>
        <w:ind w:left="720"/>
      </w:pPr>
      <w:r>
        <w:t xml:space="preserve">You see </w:t>
      </w:r>
      <w:r w:rsidRPr="005C2AE6">
        <w:t xml:space="preserve">the </w:t>
      </w:r>
      <w:r w:rsidRPr="005C2AE6">
        <w:rPr>
          <w:b/>
          <w:bCs/>
        </w:rPr>
        <w:t>appServer</w:t>
      </w:r>
      <w:r>
        <w:rPr>
          <w:b/>
          <w:bCs/>
        </w:rPr>
        <w:t xml:space="preserve">1 </w:t>
      </w:r>
      <w:r w:rsidRPr="00F755AA">
        <w:t>and</w:t>
      </w:r>
      <w:r w:rsidRPr="005C2AE6">
        <w:t> </w:t>
      </w:r>
      <w:r w:rsidRPr="005C2AE6">
        <w:rPr>
          <w:b/>
          <w:bCs/>
        </w:rPr>
        <w:t>appServer2</w:t>
      </w:r>
      <w:r>
        <w:t xml:space="preserve"> </w:t>
      </w:r>
      <w:r w:rsidR="005C2AE6" w:rsidRPr="005C2AE6">
        <w:t>h</w:t>
      </w:r>
      <w:r>
        <w:t>ave</w:t>
      </w:r>
      <w:r w:rsidR="005C2AE6" w:rsidRPr="005C2AE6">
        <w:t xml:space="preserve"> been added to the server list and </w:t>
      </w:r>
      <w:r>
        <w:t xml:space="preserve">they are in </w:t>
      </w:r>
      <w:r w:rsidR="005C2AE6" w:rsidRPr="005C2AE6">
        <w:t>the </w:t>
      </w:r>
      <w:r w:rsidR="005C2AE6" w:rsidRPr="005C2AE6">
        <w:rPr>
          <w:b/>
          <w:bCs/>
        </w:rPr>
        <w:t>Stopped</w:t>
      </w:r>
      <w:r w:rsidR="005C2AE6" w:rsidRPr="005C2AE6">
        <w:t> state.</w:t>
      </w:r>
    </w:p>
    <w:p w14:paraId="5CCA81DF" w14:textId="1C16D3A7" w:rsidR="005C2AE6" w:rsidRPr="005C2AE6" w:rsidRDefault="00307694" w:rsidP="005C2AE6">
      <w:pPr>
        <w:spacing w:before="240" w:after="240"/>
        <w:ind w:left="720"/>
        <w:rPr>
          <w:rFonts w:eastAsia="Times New Roman" w:cs="Arial"/>
          <w:color w:val="1F2328"/>
          <w:kern w:val="0"/>
          <w:szCs w:val="22"/>
          <w14:ligatures w14:val="none"/>
        </w:rPr>
      </w:pPr>
      <w:r w:rsidRPr="00307694">
        <w:rPr>
          <w:rFonts w:eastAsia="Times New Roman" w:cs="Arial"/>
          <w:noProof/>
          <w:color w:val="1F2328"/>
          <w:kern w:val="0"/>
          <w:szCs w:val="22"/>
          <w14:ligatures w14:val="none"/>
        </w:rPr>
        <w:lastRenderedPageBreak/>
        <w:drawing>
          <wp:inline distT="0" distB="0" distL="0" distR="0" wp14:anchorId="32C27E5E" wp14:editId="4BE6E76B">
            <wp:extent cx="4652075" cy="1748007"/>
            <wp:effectExtent l="0" t="0" r="0" b="5080"/>
            <wp:docPr id="1092668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8758" name="Picture 1" descr="A screenshot of a computer&#10;&#10;Description automatically generated"/>
                    <pic:cNvPicPr/>
                  </pic:nvPicPr>
                  <pic:blipFill>
                    <a:blip r:embed="rId33"/>
                    <a:stretch>
                      <a:fillRect/>
                    </a:stretch>
                  </pic:blipFill>
                  <pic:spPr>
                    <a:xfrm>
                      <a:off x="0" y="0"/>
                      <a:ext cx="4673947" cy="1756225"/>
                    </a:xfrm>
                    <a:prstGeom prst="rect">
                      <a:avLst/>
                    </a:prstGeom>
                  </pic:spPr>
                </pic:pic>
              </a:graphicData>
            </a:graphic>
          </wp:inline>
        </w:drawing>
      </w:r>
    </w:p>
    <w:p w14:paraId="57B4888D" w14:textId="78645763" w:rsidR="005C2AE6" w:rsidRPr="005C2AE6" w:rsidRDefault="005C2AE6" w:rsidP="00B3353E">
      <w:pPr>
        <w:spacing w:before="240" w:after="240"/>
        <w:rPr>
          <w:rFonts w:eastAsia="Times New Roman" w:cs="Arial"/>
          <w:color w:val="1F2328"/>
          <w:kern w:val="0"/>
          <w:szCs w:val="22"/>
          <w14:ligatures w14:val="none"/>
        </w:rPr>
      </w:pPr>
    </w:p>
    <w:p w14:paraId="4A8A087E" w14:textId="77777777" w:rsidR="006066B9" w:rsidRDefault="006066B9">
      <w:pPr>
        <w:rPr>
          <w:rFonts w:eastAsia="Times New Roman" w:cs="Arial"/>
          <w:b/>
          <w:bCs/>
          <w:color w:val="1F2328"/>
          <w:kern w:val="0"/>
          <w:szCs w:val="22"/>
          <w14:ligatures w14:val="none"/>
        </w:rPr>
      </w:pPr>
      <w:r>
        <w:rPr>
          <w:rFonts w:eastAsia="Times New Roman" w:cs="Arial"/>
          <w:b/>
          <w:bCs/>
          <w:color w:val="1F2328"/>
          <w:kern w:val="0"/>
          <w:szCs w:val="22"/>
          <w14:ligatures w14:val="none"/>
        </w:rPr>
        <w:br w:type="page"/>
      </w:r>
    </w:p>
    <w:p w14:paraId="43E76FBA" w14:textId="022B19D1" w:rsidR="005C2AE6" w:rsidRPr="005C2AE6" w:rsidRDefault="005C2AE6" w:rsidP="005C2AE6">
      <w:pPr>
        <w:spacing w:before="360" w:after="240"/>
        <w:outlineLvl w:val="1"/>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lastRenderedPageBreak/>
        <w:t>Part 5: Verify the application deployment in the collective</w:t>
      </w:r>
    </w:p>
    <w:p w14:paraId="20B5F8A1"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You have deployed two Liberty servers as the collective members. In this section, you will start these two servers from the Liberty Admin Center and run the example applications on the individual Liberty servers to ensure the applications run properly.</w:t>
      </w:r>
    </w:p>
    <w:p w14:paraId="00100BF6" w14:textId="77777777" w:rsidR="005C2AE6" w:rsidRPr="005C2AE6" w:rsidRDefault="005C2AE6" w:rsidP="005C2AE6">
      <w:pPr>
        <w:spacing w:before="360" w:after="240"/>
        <w:outlineLvl w:val="2"/>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t xml:space="preserve">Start the DB2 application database for </w:t>
      </w:r>
      <w:proofErr w:type="gramStart"/>
      <w:r w:rsidRPr="005C2AE6">
        <w:rPr>
          <w:rFonts w:eastAsia="Times New Roman" w:cs="Arial"/>
          <w:b/>
          <w:bCs/>
          <w:color w:val="1F2328"/>
          <w:kern w:val="0"/>
          <w:szCs w:val="22"/>
          <w14:ligatures w14:val="none"/>
        </w:rPr>
        <w:t>PlantsByWebSphere</w:t>
      </w:r>
      <w:proofErr w:type="gramEnd"/>
    </w:p>
    <w:p w14:paraId="02A79D2F"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The PlantsByWebSphere application requires an application database, which you need to ensure is up and running.</w:t>
      </w:r>
    </w:p>
    <w:p w14:paraId="61F96E68" w14:textId="77777777" w:rsidR="005C2AE6" w:rsidRPr="005C2AE6" w:rsidRDefault="005C2AE6" w:rsidP="00FB754B">
      <w:pPr>
        <w:numPr>
          <w:ilvl w:val="0"/>
          <w:numId w:val="41"/>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Before starting the Liberty servers, you need to start the db2 database used by the </w:t>
      </w:r>
      <w:r w:rsidRPr="005C2AE6">
        <w:rPr>
          <w:rFonts w:eastAsia="Times New Roman" w:cs="Arial"/>
          <w:b/>
          <w:bCs/>
          <w:color w:val="1F2328"/>
          <w:kern w:val="0"/>
          <w:szCs w:val="22"/>
          <w14:ligatures w14:val="none"/>
        </w:rPr>
        <w:t>PlantsByWebSphere</w:t>
      </w:r>
      <w:r w:rsidRPr="005C2AE6">
        <w:rPr>
          <w:rFonts w:eastAsia="Times New Roman" w:cs="Arial"/>
          <w:color w:val="1F2328"/>
          <w:kern w:val="0"/>
          <w:szCs w:val="22"/>
          <w14:ligatures w14:val="none"/>
        </w:rPr>
        <w:t> application with the command below.</w:t>
      </w:r>
    </w:p>
    <w:p w14:paraId="21C0705E" w14:textId="77777777" w:rsidR="00457291" w:rsidRDefault="00457291"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390D797A" w14:textId="300A99F1" w:rsidR="005C2AE6" w:rsidRDefault="005C2AE6"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r w:rsidRPr="005C2AE6">
        <w:rPr>
          <w:rFonts w:eastAsia="Times New Roman" w:cs="Arial"/>
          <w:color w:val="FFFFFF" w:themeColor="background1"/>
          <w:kern w:val="0"/>
          <w:szCs w:val="22"/>
          <w:bdr w:val="none" w:sz="0" w:space="0" w:color="auto" w:frame="1"/>
          <w14:ligatures w14:val="none"/>
        </w:rPr>
        <w:t>docker start db2_demo_</w:t>
      </w:r>
      <w:proofErr w:type="gramStart"/>
      <w:r w:rsidRPr="005C2AE6">
        <w:rPr>
          <w:rFonts w:eastAsia="Times New Roman" w:cs="Arial"/>
          <w:color w:val="FFFFFF" w:themeColor="background1"/>
          <w:kern w:val="0"/>
          <w:szCs w:val="22"/>
          <w:bdr w:val="none" w:sz="0" w:space="0" w:color="auto" w:frame="1"/>
          <w14:ligatures w14:val="none"/>
        </w:rPr>
        <w:t>data</w:t>
      </w:r>
      <w:proofErr w:type="gramEnd"/>
    </w:p>
    <w:p w14:paraId="1565E849" w14:textId="77777777" w:rsidR="00457291" w:rsidRPr="005C2AE6" w:rsidRDefault="00457291"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54FA1429" w14:textId="77777777" w:rsidR="005C2AE6" w:rsidRPr="005C2AE6" w:rsidRDefault="005C2AE6" w:rsidP="005C2AE6">
      <w:pPr>
        <w:spacing w:before="360" w:after="240"/>
        <w:outlineLvl w:val="2"/>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t>Start the Liberty servers from the Admin Center</w:t>
      </w:r>
    </w:p>
    <w:p w14:paraId="18E456BE" w14:textId="77777777" w:rsidR="005C2AE6" w:rsidRPr="005C2AE6" w:rsidRDefault="005C2AE6" w:rsidP="00FB754B">
      <w:pPr>
        <w:numPr>
          <w:ilvl w:val="0"/>
          <w:numId w:val="42"/>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To start the collective member from the Liberty Admin Center </w:t>
      </w:r>
      <w:r w:rsidRPr="005C2AE6">
        <w:rPr>
          <w:rFonts w:eastAsia="Times New Roman" w:cs="Arial"/>
          <w:b/>
          <w:bCs/>
          <w:color w:val="1F2328"/>
          <w:kern w:val="0"/>
          <w:szCs w:val="22"/>
          <w14:ligatures w14:val="none"/>
        </w:rPr>
        <w:t>Explorer</w:t>
      </w:r>
      <w:r w:rsidRPr="005C2AE6">
        <w:rPr>
          <w:rFonts w:eastAsia="Times New Roman" w:cs="Arial"/>
          <w:color w:val="1F2328"/>
          <w:kern w:val="0"/>
          <w:szCs w:val="22"/>
          <w14:ligatures w14:val="none"/>
        </w:rPr>
        <w:t> page, click the </w:t>
      </w:r>
      <w:r w:rsidRPr="005C2AE6">
        <w:rPr>
          <w:rFonts w:eastAsia="Times New Roman" w:cs="Arial"/>
          <w:b/>
          <w:bCs/>
          <w:color w:val="1F2328"/>
          <w:kern w:val="0"/>
          <w:szCs w:val="22"/>
          <w14:ligatures w14:val="none"/>
        </w:rPr>
        <w:t>SERVERS</w:t>
      </w:r>
      <w:r w:rsidRPr="005C2AE6">
        <w:rPr>
          <w:rFonts w:eastAsia="Times New Roman" w:cs="Arial"/>
          <w:color w:val="1F2328"/>
          <w:kern w:val="0"/>
          <w:szCs w:val="22"/>
          <w14:ligatures w14:val="none"/>
        </w:rPr>
        <w:t> icon to go to its details page.</w:t>
      </w:r>
    </w:p>
    <w:p w14:paraId="0AE07571" w14:textId="72D04721"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3E9BDFCE" wp14:editId="2DCA111B">
            <wp:extent cx="3154346" cy="1189934"/>
            <wp:effectExtent l="0" t="0" r="0" b="4445"/>
            <wp:docPr id="1101426816" name="Picture 11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26816" name="Picture 111" descr="A picture containing text, font, number, li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7679" cy="1206281"/>
                    </a:xfrm>
                    <a:prstGeom prst="rect">
                      <a:avLst/>
                    </a:prstGeom>
                    <a:noFill/>
                    <a:ln>
                      <a:noFill/>
                    </a:ln>
                  </pic:spPr>
                </pic:pic>
              </a:graphicData>
            </a:graphic>
          </wp:inline>
        </w:drawing>
      </w:r>
    </w:p>
    <w:p w14:paraId="60062F4A" w14:textId="77777777" w:rsidR="005C2AE6" w:rsidRPr="005C2AE6" w:rsidRDefault="005C2AE6" w:rsidP="00FB754B">
      <w:pPr>
        <w:numPr>
          <w:ilvl w:val="0"/>
          <w:numId w:val="42"/>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In the server details page, click the dropdown menu icon of </w:t>
      </w:r>
      <w:r w:rsidRPr="005C2AE6">
        <w:rPr>
          <w:rFonts w:eastAsia="Times New Roman" w:cs="Arial"/>
          <w:b/>
          <w:bCs/>
          <w:color w:val="1F2328"/>
          <w:kern w:val="0"/>
          <w:szCs w:val="22"/>
          <w14:ligatures w14:val="none"/>
        </w:rPr>
        <w:t>appServer1</w:t>
      </w:r>
      <w:r w:rsidRPr="005C2AE6">
        <w:rPr>
          <w:rFonts w:eastAsia="Times New Roman" w:cs="Arial"/>
          <w:color w:val="1F2328"/>
          <w:kern w:val="0"/>
          <w:szCs w:val="22"/>
          <w14:ligatures w14:val="none"/>
        </w:rPr>
        <w:t> and select </w:t>
      </w:r>
      <w:r w:rsidRPr="005C2AE6">
        <w:rPr>
          <w:rFonts w:eastAsia="Times New Roman" w:cs="Arial"/>
          <w:b/>
          <w:bCs/>
          <w:color w:val="1F2328"/>
          <w:kern w:val="0"/>
          <w:szCs w:val="22"/>
          <w14:ligatures w14:val="none"/>
        </w:rPr>
        <w:t>Start</w:t>
      </w:r>
      <w:r w:rsidRPr="005C2AE6">
        <w:rPr>
          <w:rFonts w:eastAsia="Times New Roman" w:cs="Arial"/>
          <w:color w:val="1F2328"/>
          <w:kern w:val="0"/>
          <w:szCs w:val="22"/>
          <w14:ligatures w14:val="none"/>
        </w:rPr>
        <w:t> to start the server.</w:t>
      </w:r>
    </w:p>
    <w:p w14:paraId="68510F69" w14:textId="172E5ED5"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7CE5C051" wp14:editId="0AA51219">
            <wp:extent cx="3815166" cy="2130542"/>
            <wp:effectExtent l="0" t="0" r="0" b="3175"/>
            <wp:docPr id="1236199747" name="Picture 110"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99747" name="Picture 110" descr="Graphical user interface, application 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2959" cy="2140479"/>
                    </a:xfrm>
                    <a:prstGeom prst="rect">
                      <a:avLst/>
                    </a:prstGeom>
                    <a:noFill/>
                    <a:ln>
                      <a:noFill/>
                    </a:ln>
                  </pic:spPr>
                </pic:pic>
              </a:graphicData>
            </a:graphic>
          </wp:inline>
        </w:drawing>
      </w:r>
    </w:p>
    <w:p w14:paraId="08C90DB5"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b/>
          <w:bCs/>
          <w:color w:val="1F2328"/>
          <w:kern w:val="0"/>
          <w:szCs w:val="22"/>
          <w14:ligatures w14:val="none"/>
        </w:rPr>
        <w:t>Note:</w:t>
      </w:r>
      <w:r w:rsidRPr="005C2AE6">
        <w:rPr>
          <w:rFonts w:eastAsia="Times New Roman" w:cs="Arial"/>
          <w:color w:val="1F2328"/>
          <w:kern w:val="0"/>
          <w:szCs w:val="22"/>
          <w14:ligatures w14:val="none"/>
        </w:rPr>
        <w:t> If prompted for credentials, enter the Admin Center username and password as: </w:t>
      </w:r>
      <w:r w:rsidRPr="005C2AE6">
        <w:rPr>
          <w:rFonts w:eastAsia="Times New Roman" w:cs="Arial"/>
          <w:b/>
          <w:bCs/>
          <w:color w:val="1F2328"/>
          <w:kern w:val="0"/>
          <w:szCs w:val="22"/>
          <w14:ligatures w14:val="none"/>
        </w:rPr>
        <w:t>admin</w:t>
      </w:r>
      <w:r w:rsidRPr="005C2AE6">
        <w:rPr>
          <w:rFonts w:eastAsia="Times New Roman" w:cs="Arial"/>
          <w:color w:val="1F2328"/>
          <w:kern w:val="0"/>
          <w:szCs w:val="22"/>
          <w14:ligatures w14:val="none"/>
        </w:rPr>
        <w:t>/</w:t>
      </w:r>
      <w:r w:rsidRPr="005C2AE6">
        <w:rPr>
          <w:rFonts w:eastAsia="Times New Roman" w:cs="Arial"/>
          <w:b/>
          <w:bCs/>
          <w:color w:val="1F2328"/>
          <w:kern w:val="0"/>
          <w:szCs w:val="22"/>
          <w14:ligatures w14:val="none"/>
        </w:rPr>
        <w:t>admin</w:t>
      </w:r>
      <w:r w:rsidRPr="005C2AE6">
        <w:rPr>
          <w:rFonts w:eastAsia="Times New Roman" w:cs="Arial"/>
          <w:color w:val="1F2328"/>
          <w:kern w:val="0"/>
          <w:szCs w:val="22"/>
          <w14:ligatures w14:val="none"/>
        </w:rPr>
        <w:t>.</w:t>
      </w:r>
    </w:p>
    <w:p w14:paraId="241F9513" w14:textId="77777777" w:rsidR="005C2AE6" w:rsidRPr="005C2AE6" w:rsidRDefault="005C2AE6" w:rsidP="00FB754B">
      <w:pPr>
        <w:numPr>
          <w:ilvl w:val="0"/>
          <w:numId w:val="42"/>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lastRenderedPageBreak/>
        <w:t>Click </w:t>
      </w:r>
      <w:r w:rsidRPr="005C2AE6">
        <w:rPr>
          <w:rFonts w:eastAsia="Times New Roman" w:cs="Arial"/>
          <w:b/>
          <w:bCs/>
          <w:color w:val="1F2328"/>
          <w:kern w:val="0"/>
          <w:szCs w:val="22"/>
          <w14:ligatures w14:val="none"/>
        </w:rPr>
        <w:t>Start</w:t>
      </w:r>
      <w:r w:rsidRPr="005C2AE6">
        <w:rPr>
          <w:rFonts w:eastAsia="Times New Roman" w:cs="Arial"/>
          <w:color w:val="1F2328"/>
          <w:kern w:val="0"/>
          <w:szCs w:val="22"/>
          <w14:ligatures w14:val="none"/>
        </w:rPr>
        <w:t> to confirm the start </w:t>
      </w:r>
      <w:r w:rsidRPr="005C2AE6">
        <w:rPr>
          <w:rFonts w:eastAsia="Times New Roman" w:cs="Arial"/>
          <w:b/>
          <w:bCs/>
          <w:color w:val="1F2328"/>
          <w:kern w:val="0"/>
          <w:szCs w:val="22"/>
          <w14:ligatures w14:val="none"/>
        </w:rPr>
        <w:t>appServer1</w:t>
      </w:r>
      <w:r w:rsidRPr="005C2AE6">
        <w:rPr>
          <w:rFonts w:eastAsia="Times New Roman" w:cs="Arial"/>
          <w:color w:val="1F2328"/>
          <w:kern w:val="0"/>
          <w:szCs w:val="22"/>
          <w14:ligatures w14:val="none"/>
        </w:rPr>
        <w:t> server command.</w:t>
      </w:r>
    </w:p>
    <w:p w14:paraId="6AA6B5D8" w14:textId="6C191AAD"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150FE581" wp14:editId="36F8775A">
            <wp:extent cx="2630934" cy="1207253"/>
            <wp:effectExtent l="0" t="0" r="0" b="0"/>
            <wp:docPr id="945505657"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05657" name="Picture 109" descr="A screenshot of a computer&#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50491" cy="1216227"/>
                    </a:xfrm>
                    <a:prstGeom prst="rect">
                      <a:avLst/>
                    </a:prstGeom>
                    <a:noFill/>
                    <a:ln>
                      <a:noFill/>
                    </a:ln>
                  </pic:spPr>
                </pic:pic>
              </a:graphicData>
            </a:graphic>
          </wp:inline>
        </w:drawing>
      </w:r>
    </w:p>
    <w:p w14:paraId="189B054D"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Server </w:t>
      </w:r>
      <w:r w:rsidRPr="005C2AE6">
        <w:rPr>
          <w:rFonts w:eastAsia="Times New Roman" w:cs="Arial"/>
          <w:b/>
          <w:bCs/>
          <w:color w:val="1F2328"/>
          <w:kern w:val="0"/>
          <w:szCs w:val="22"/>
          <w14:ligatures w14:val="none"/>
        </w:rPr>
        <w:t>appServer1</w:t>
      </w:r>
      <w:r w:rsidRPr="005C2AE6">
        <w:rPr>
          <w:rFonts w:eastAsia="Times New Roman" w:cs="Arial"/>
          <w:color w:val="1F2328"/>
          <w:kern w:val="0"/>
          <w:szCs w:val="22"/>
          <w14:ligatures w14:val="none"/>
        </w:rPr>
        <w:t> will start, and you can see it is now in the </w:t>
      </w:r>
      <w:r w:rsidRPr="005C2AE6">
        <w:rPr>
          <w:rFonts w:eastAsia="Times New Roman" w:cs="Arial"/>
          <w:b/>
          <w:bCs/>
          <w:color w:val="1F2328"/>
          <w:kern w:val="0"/>
          <w:szCs w:val="22"/>
          <w14:ligatures w14:val="none"/>
        </w:rPr>
        <w:t>Running</w:t>
      </w:r>
      <w:r w:rsidRPr="005C2AE6">
        <w:rPr>
          <w:rFonts w:eastAsia="Times New Roman" w:cs="Arial"/>
          <w:color w:val="1F2328"/>
          <w:kern w:val="0"/>
          <w:szCs w:val="22"/>
          <w14:ligatures w14:val="none"/>
        </w:rPr>
        <w:t> state.</w:t>
      </w:r>
    </w:p>
    <w:p w14:paraId="0E2708AF"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The appServer1 server now shows it has two applications running, which are used in the labs in this workshop.</w:t>
      </w:r>
    </w:p>
    <w:p w14:paraId="0A84CD69" w14:textId="77777777" w:rsidR="005C2AE6" w:rsidRPr="005C2AE6" w:rsidRDefault="005C2AE6" w:rsidP="00FB754B">
      <w:pPr>
        <w:numPr>
          <w:ilvl w:val="1"/>
          <w:numId w:val="42"/>
        </w:numPr>
        <w:spacing w:before="100" w:beforeAutospacing="1" w:after="100" w:afterAutospacing="1"/>
        <w:rPr>
          <w:rFonts w:eastAsia="Times New Roman" w:cs="Arial"/>
          <w:color w:val="1F2328"/>
          <w:kern w:val="0"/>
          <w:szCs w:val="22"/>
          <w14:ligatures w14:val="none"/>
        </w:rPr>
      </w:pPr>
      <w:r w:rsidRPr="005C2AE6">
        <w:rPr>
          <w:rFonts w:eastAsia="Times New Roman" w:cs="Arial"/>
          <w:color w:val="1F2328"/>
          <w:kern w:val="0"/>
          <w:szCs w:val="22"/>
          <w14:ligatures w14:val="none"/>
        </w:rPr>
        <w:t>PlantsByWebSphere</w:t>
      </w:r>
    </w:p>
    <w:p w14:paraId="23C8F296" w14:textId="77777777" w:rsidR="005C2AE6" w:rsidRPr="005C2AE6" w:rsidRDefault="005C2AE6" w:rsidP="00FB754B">
      <w:pPr>
        <w:numPr>
          <w:ilvl w:val="1"/>
          <w:numId w:val="42"/>
        </w:numPr>
        <w:spacing w:before="60" w:after="100" w:afterAutospacing="1"/>
        <w:rPr>
          <w:rFonts w:eastAsia="Times New Roman" w:cs="Arial"/>
          <w:color w:val="1F2328"/>
          <w:kern w:val="0"/>
          <w:szCs w:val="22"/>
          <w14:ligatures w14:val="none"/>
        </w:rPr>
      </w:pPr>
      <w:proofErr w:type="spellStart"/>
      <w:r w:rsidRPr="005C2AE6">
        <w:rPr>
          <w:rFonts w:eastAsia="Times New Roman" w:cs="Arial"/>
          <w:color w:val="1F2328"/>
          <w:kern w:val="0"/>
          <w:szCs w:val="22"/>
          <w14:ligatures w14:val="none"/>
        </w:rPr>
        <w:t>WhoAmI</w:t>
      </w:r>
      <w:proofErr w:type="spellEnd"/>
    </w:p>
    <w:p w14:paraId="6F0F3C3B" w14:textId="030F96A7" w:rsidR="005C2AE6" w:rsidRPr="005C2AE6" w:rsidRDefault="005C2AE6" w:rsidP="00421953">
      <w:pPr>
        <w:spacing w:before="240" w:after="240"/>
        <w:ind w:left="108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1DE445EE" wp14:editId="3DB27EAF">
            <wp:extent cx="3928314" cy="1829856"/>
            <wp:effectExtent l="0" t="0" r="0" b="0"/>
            <wp:docPr id="1168241709"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1709" name="Picture 108"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5209" cy="1851700"/>
                    </a:xfrm>
                    <a:prstGeom prst="rect">
                      <a:avLst/>
                    </a:prstGeom>
                    <a:noFill/>
                    <a:ln>
                      <a:noFill/>
                    </a:ln>
                  </pic:spPr>
                </pic:pic>
              </a:graphicData>
            </a:graphic>
          </wp:inline>
        </w:drawing>
      </w:r>
    </w:p>
    <w:p w14:paraId="3686982C" w14:textId="77777777" w:rsidR="005C2AE6" w:rsidRPr="005C2AE6" w:rsidRDefault="005C2AE6" w:rsidP="00FB754B">
      <w:pPr>
        <w:numPr>
          <w:ilvl w:val="0"/>
          <w:numId w:val="42"/>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Repeat the same server start procedure for </w:t>
      </w:r>
      <w:r w:rsidRPr="005C2AE6">
        <w:rPr>
          <w:rFonts w:eastAsia="Times New Roman" w:cs="Arial"/>
          <w:b/>
          <w:bCs/>
          <w:color w:val="1F2328"/>
          <w:kern w:val="0"/>
          <w:szCs w:val="22"/>
          <w14:ligatures w14:val="none"/>
        </w:rPr>
        <w:t>appServer2</w:t>
      </w:r>
      <w:r w:rsidRPr="005C2AE6">
        <w:rPr>
          <w:rFonts w:eastAsia="Times New Roman" w:cs="Arial"/>
          <w:color w:val="1F2328"/>
          <w:kern w:val="0"/>
          <w:szCs w:val="22"/>
          <w14:ligatures w14:val="none"/>
        </w:rPr>
        <w:t> server. Once it is done, the </w:t>
      </w:r>
      <w:r w:rsidRPr="005C2AE6">
        <w:rPr>
          <w:rFonts w:eastAsia="Times New Roman" w:cs="Arial"/>
          <w:b/>
          <w:bCs/>
          <w:color w:val="1F2328"/>
          <w:kern w:val="0"/>
          <w:szCs w:val="22"/>
          <w14:ligatures w14:val="none"/>
        </w:rPr>
        <w:t>appServer2</w:t>
      </w:r>
      <w:r w:rsidRPr="005C2AE6">
        <w:rPr>
          <w:rFonts w:eastAsia="Times New Roman" w:cs="Arial"/>
          <w:color w:val="1F2328"/>
          <w:kern w:val="0"/>
          <w:szCs w:val="22"/>
          <w14:ligatures w14:val="none"/>
        </w:rPr>
        <w:t> server is started as show below:</w:t>
      </w:r>
    </w:p>
    <w:p w14:paraId="6488A9D2" w14:textId="573E6147"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595B7A8D" wp14:editId="6BF3021A">
            <wp:extent cx="4378271" cy="2053952"/>
            <wp:effectExtent l="0" t="0" r="3810" b="3810"/>
            <wp:docPr id="594002883"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2883" name="Picture 107" descr="A screen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96807" cy="2062648"/>
                    </a:xfrm>
                    <a:prstGeom prst="rect">
                      <a:avLst/>
                    </a:prstGeom>
                    <a:noFill/>
                    <a:ln>
                      <a:noFill/>
                    </a:ln>
                  </pic:spPr>
                </pic:pic>
              </a:graphicData>
            </a:graphic>
          </wp:inline>
        </w:drawing>
      </w:r>
    </w:p>
    <w:p w14:paraId="69E7D552" w14:textId="77777777" w:rsidR="005C2AE6" w:rsidRPr="005C2AE6" w:rsidRDefault="005C2AE6" w:rsidP="00FB754B">
      <w:pPr>
        <w:numPr>
          <w:ilvl w:val="0"/>
          <w:numId w:val="42"/>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Click the </w:t>
      </w:r>
      <w:r w:rsidRPr="005C2AE6">
        <w:rPr>
          <w:rFonts w:eastAsia="Times New Roman" w:cs="Arial"/>
          <w:b/>
          <w:bCs/>
          <w:color w:val="1F2328"/>
          <w:kern w:val="0"/>
          <w:szCs w:val="22"/>
          <w14:ligatures w14:val="none"/>
        </w:rPr>
        <w:t>Explorer</w:t>
      </w:r>
      <w:r w:rsidRPr="005C2AE6">
        <w:rPr>
          <w:rFonts w:eastAsia="Times New Roman" w:cs="Arial"/>
          <w:color w:val="1F2328"/>
          <w:kern w:val="0"/>
          <w:szCs w:val="22"/>
          <w14:ligatures w14:val="none"/>
        </w:rPr>
        <w:t> dashboard icon to go back to the dashboard view.</w:t>
      </w:r>
    </w:p>
    <w:p w14:paraId="7DEFAA8A" w14:textId="2198D960"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25794AD1" wp14:editId="586CD234">
            <wp:extent cx="1926695" cy="1576544"/>
            <wp:effectExtent l="0" t="0" r="3810" b="0"/>
            <wp:docPr id="1083217978" name="Picture 106"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17978" name="Picture 106" descr="Graphical user interface, application 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7148" cy="1585098"/>
                    </a:xfrm>
                    <a:prstGeom prst="rect">
                      <a:avLst/>
                    </a:prstGeom>
                    <a:noFill/>
                    <a:ln>
                      <a:noFill/>
                    </a:ln>
                  </pic:spPr>
                </pic:pic>
              </a:graphicData>
            </a:graphic>
          </wp:inline>
        </w:drawing>
      </w:r>
    </w:p>
    <w:p w14:paraId="6E6E64B8"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Explore the “</w:t>
      </w:r>
      <w:r w:rsidRPr="005C2AE6">
        <w:rPr>
          <w:rFonts w:eastAsia="Times New Roman" w:cs="Arial"/>
          <w:b/>
          <w:bCs/>
          <w:color w:val="1F2328"/>
          <w:kern w:val="0"/>
          <w:szCs w:val="22"/>
          <w14:ligatures w14:val="none"/>
        </w:rPr>
        <w:t>Applications</w:t>
      </w:r>
      <w:r w:rsidRPr="005C2AE6">
        <w:rPr>
          <w:rFonts w:eastAsia="Times New Roman" w:cs="Arial"/>
          <w:color w:val="1F2328"/>
          <w:kern w:val="0"/>
          <w:szCs w:val="22"/>
          <w14:ligatures w14:val="none"/>
        </w:rPr>
        <w:t>”, “</w:t>
      </w:r>
      <w:r w:rsidRPr="005C2AE6">
        <w:rPr>
          <w:rFonts w:eastAsia="Times New Roman" w:cs="Arial"/>
          <w:b/>
          <w:bCs/>
          <w:color w:val="1F2328"/>
          <w:kern w:val="0"/>
          <w:szCs w:val="22"/>
          <w14:ligatures w14:val="none"/>
        </w:rPr>
        <w:t>servers</w:t>
      </w:r>
      <w:r w:rsidRPr="005C2AE6">
        <w:rPr>
          <w:rFonts w:eastAsia="Times New Roman" w:cs="Arial"/>
          <w:color w:val="1F2328"/>
          <w:kern w:val="0"/>
          <w:szCs w:val="22"/>
          <w14:ligatures w14:val="none"/>
        </w:rPr>
        <w:t>”, and “</w:t>
      </w:r>
      <w:r w:rsidRPr="005C2AE6">
        <w:rPr>
          <w:rFonts w:eastAsia="Times New Roman" w:cs="Arial"/>
          <w:b/>
          <w:bCs/>
          <w:color w:val="1F2328"/>
          <w:kern w:val="0"/>
          <w:szCs w:val="22"/>
          <w14:ligatures w14:val="none"/>
        </w:rPr>
        <w:t>hosts</w:t>
      </w:r>
      <w:r w:rsidRPr="005C2AE6">
        <w:rPr>
          <w:rFonts w:eastAsia="Times New Roman" w:cs="Arial"/>
          <w:color w:val="1F2328"/>
          <w:kern w:val="0"/>
          <w:szCs w:val="22"/>
          <w14:ligatures w14:val="none"/>
        </w:rPr>
        <w:t>” that are registered and running in the collective</w:t>
      </w:r>
    </w:p>
    <w:p w14:paraId="1C1AD8F6" w14:textId="4BA6E242"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3937F45D" wp14:editId="2DF60098">
            <wp:extent cx="4786393" cy="1646601"/>
            <wp:effectExtent l="0" t="0" r="1905" b="4445"/>
            <wp:docPr id="123417771"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771" name="Picture 105" descr="A screenshot of a computer&#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2267" cy="1655502"/>
                    </a:xfrm>
                    <a:prstGeom prst="rect">
                      <a:avLst/>
                    </a:prstGeom>
                    <a:noFill/>
                    <a:ln>
                      <a:noFill/>
                    </a:ln>
                  </pic:spPr>
                </pic:pic>
              </a:graphicData>
            </a:graphic>
          </wp:inline>
        </w:drawing>
      </w:r>
    </w:p>
    <w:p w14:paraId="4D02216B"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b/>
          <w:bCs/>
          <w:color w:val="1F2328"/>
          <w:kern w:val="0"/>
          <w:szCs w:val="22"/>
          <w14:ligatures w14:val="none"/>
        </w:rPr>
        <w:t>Applications view:</w:t>
      </w:r>
    </w:p>
    <w:p w14:paraId="65C8EDB8" w14:textId="18B5CCC2"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32A675B8" wp14:editId="0B5F33BC">
            <wp:extent cx="4595247" cy="1623556"/>
            <wp:effectExtent l="0" t="0" r="2540" b="2540"/>
            <wp:docPr id="699974146"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74146" name="Picture 104"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3469" cy="1637060"/>
                    </a:xfrm>
                    <a:prstGeom prst="rect">
                      <a:avLst/>
                    </a:prstGeom>
                    <a:noFill/>
                    <a:ln>
                      <a:noFill/>
                    </a:ln>
                  </pic:spPr>
                </pic:pic>
              </a:graphicData>
            </a:graphic>
          </wp:inline>
        </w:drawing>
      </w:r>
    </w:p>
    <w:p w14:paraId="6854A29A" w14:textId="77777777" w:rsidR="005C2AE6" w:rsidRPr="005C2AE6" w:rsidRDefault="005C2AE6" w:rsidP="005C2AE6">
      <w:pPr>
        <w:spacing w:before="240" w:after="240"/>
        <w:ind w:left="720"/>
        <w:rPr>
          <w:rFonts w:eastAsia="Times New Roman" w:cs="Arial"/>
          <w:color w:val="1F2328"/>
          <w:kern w:val="0"/>
          <w:szCs w:val="22"/>
          <w14:ligatures w14:val="none"/>
        </w:rPr>
      </w:pPr>
      <w:proofErr w:type="gramStart"/>
      <w:r w:rsidRPr="005C2AE6">
        <w:rPr>
          <w:rFonts w:eastAsia="Times New Roman" w:cs="Arial"/>
          <w:b/>
          <w:bCs/>
          <w:color w:val="1F2328"/>
          <w:kern w:val="0"/>
          <w:szCs w:val="22"/>
          <w14:ligatures w14:val="none"/>
        </w:rPr>
        <w:t>Servers</w:t>
      </w:r>
      <w:proofErr w:type="gramEnd"/>
      <w:r w:rsidRPr="005C2AE6">
        <w:rPr>
          <w:rFonts w:eastAsia="Times New Roman" w:cs="Arial"/>
          <w:b/>
          <w:bCs/>
          <w:color w:val="1F2328"/>
          <w:kern w:val="0"/>
          <w:szCs w:val="22"/>
          <w14:ligatures w14:val="none"/>
        </w:rPr>
        <w:t xml:space="preserve"> view:</w:t>
      </w:r>
    </w:p>
    <w:p w14:paraId="11EEEA54" w14:textId="5F8AD710"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36FED6D5" wp14:editId="0D1048CE">
            <wp:extent cx="4212956" cy="1943991"/>
            <wp:effectExtent l="0" t="0" r="3810" b="0"/>
            <wp:docPr id="1315183355"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83355" name="Picture 103"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4427" cy="1958513"/>
                    </a:xfrm>
                    <a:prstGeom prst="rect">
                      <a:avLst/>
                    </a:prstGeom>
                    <a:noFill/>
                    <a:ln>
                      <a:noFill/>
                    </a:ln>
                  </pic:spPr>
                </pic:pic>
              </a:graphicData>
            </a:graphic>
          </wp:inline>
        </w:drawing>
      </w:r>
    </w:p>
    <w:p w14:paraId="15A06013"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b/>
          <w:bCs/>
          <w:color w:val="1F2328"/>
          <w:kern w:val="0"/>
          <w:szCs w:val="22"/>
          <w14:ligatures w14:val="none"/>
        </w:rPr>
        <w:t>Hosts view:</w:t>
      </w:r>
    </w:p>
    <w:p w14:paraId="44927E49" w14:textId="5C3A3959"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69846BB0" wp14:editId="09062143">
            <wp:extent cx="4131493" cy="2117453"/>
            <wp:effectExtent l="0" t="0" r="0" b="3810"/>
            <wp:docPr id="1265597043"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7043" name="Picture 102"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60933" cy="2132542"/>
                    </a:xfrm>
                    <a:prstGeom prst="rect">
                      <a:avLst/>
                    </a:prstGeom>
                    <a:noFill/>
                    <a:ln>
                      <a:noFill/>
                    </a:ln>
                  </pic:spPr>
                </pic:pic>
              </a:graphicData>
            </a:graphic>
          </wp:inline>
        </w:drawing>
      </w:r>
    </w:p>
    <w:p w14:paraId="43039800" w14:textId="6A5A497F" w:rsidR="005C2AE6" w:rsidRPr="005C2AE6" w:rsidRDefault="005C2AE6" w:rsidP="005C2AE6">
      <w:pPr>
        <w:spacing w:before="360" w:after="240"/>
        <w:outlineLvl w:val="2"/>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t xml:space="preserve">Test the two example applications used in the </w:t>
      </w:r>
      <w:proofErr w:type="gramStart"/>
      <w:r w:rsidRPr="005C2AE6">
        <w:rPr>
          <w:rFonts w:eastAsia="Times New Roman" w:cs="Arial"/>
          <w:b/>
          <w:bCs/>
          <w:color w:val="1F2328"/>
          <w:kern w:val="0"/>
          <w:szCs w:val="22"/>
          <w14:ligatures w14:val="none"/>
        </w:rPr>
        <w:t>lab</w:t>
      </w:r>
      <w:proofErr w:type="gramEnd"/>
    </w:p>
    <w:p w14:paraId="7BEB1DE6" w14:textId="77777777" w:rsidR="005C2AE6" w:rsidRPr="005C2AE6" w:rsidRDefault="005C2AE6" w:rsidP="005C2AE6">
      <w:pPr>
        <w:spacing w:after="240"/>
        <w:rPr>
          <w:rFonts w:eastAsia="Times New Roman" w:cs="Arial"/>
          <w:color w:val="1F2328"/>
          <w:kern w:val="0"/>
          <w:szCs w:val="22"/>
          <w14:ligatures w14:val="none"/>
        </w:rPr>
      </w:pPr>
      <w:r w:rsidRPr="005C2AE6">
        <w:rPr>
          <w:rFonts w:eastAsia="Times New Roman" w:cs="Arial"/>
          <w:color w:val="1F2328"/>
          <w:kern w:val="0"/>
          <w:szCs w:val="22"/>
          <w14:ligatures w14:val="none"/>
        </w:rPr>
        <w:t>In this section, you will test the two applications that are deployed in the collective.</w:t>
      </w:r>
    </w:p>
    <w:p w14:paraId="05E701F6" w14:textId="77777777" w:rsidR="005C2AE6" w:rsidRPr="005C2AE6" w:rsidRDefault="005C2AE6" w:rsidP="005C2AE6">
      <w:pPr>
        <w:spacing w:before="360" w:after="240"/>
        <w:outlineLvl w:val="2"/>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t>Test the PlantsByWebSphere application:</w:t>
      </w:r>
    </w:p>
    <w:p w14:paraId="0A42E228" w14:textId="77777777" w:rsidR="005C2AE6" w:rsidRPr="005C2AE6" w:rsidRDefault="005C2AE6" w:rsidP="00FB754B">
      <w:pPr>
        <w:numPr>
          <w:ilvl w:val="0"/>
          <w:numId w:val="43"/>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To access the </w:t>
      </w:r>
      <w:r w:rsidRPr="005C2AE6">
        <w:rPr>
          <w:rFonts w:eastAsia="Times New Roman" w:cs="Arial"/>
          <w:b/>
          <w:bCs/>
          <w:color w:val="1F2328"/>
          <w:kern w:val="0"/>
          <w:szCs w:val="22"/>
          <w14:ligatures w14:val="none"/>
        </w:rPr>
        <w:t>PlantsByWebSphere</w:t>
      </w:r>
      <w:r w:rsidRPr="005C2AE6">
        <w:rPr>
          <w:rFonts w:eastAsia="Times New Roman" w:cs="Arial"/>
          <w:color w:val="1F2328"/>
          <w:kern w:val="0"/>
          <w:szCs w:val="22"/>
          <w14:ligatures w14:val="none"/>
        </w:rPr>
        <w:t xml:space="preserve"> application on </w:t>
      </w:r>
      <w:r w:rsidRPr="005C2AE6">
        <w:rPr>
          <w:rFonts w:eastAsia="Times New Roman" w:cs="Arial"/>
          <w:b/>
          <w:bCs/>
          <w:color w:val="1F2328"/>
          <w:kern w:val="0"/>
          <w:szCs w:val="22"/>
          <w14:ligatures w14:val="none"/>
        </w:rPr>
        <w:t>appServer1</w:t>
      </w:r>
    </w:p>
    <w:p w14:paraId="42EADD51" w14:textId="7D261C65"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a. Open a new tab on the Firefox browser</w:t>
      </w:r>
      <w:r w:rsidR="00F660BD">
        <w:rPr>
          <w:rFonts w:eastAsia="Times New Roman" w:cs="Arial"/>
          <w:color w:val="1F2328"/>
          <w:kern w:val="0"/>
          <w:szCs w:val="22"/>
          <w14:ligatures w14:val="none"/>
        </w:rPr>
        <w:t>, enter the following URL to</w:t>
      </w:r>
      <w:r w:rsidRPr="005C2AE6">
        <w:rPr>
          <w:rFonts w:eastAsia="Times New Roman" w:cs="Arial"/>
          <w:color w:val="1F2328"/>
          <w:kern w:val="0"/>
          <w:szCs w:val="22"/>
          <w14:ligatures w14:val="none"/>
        </w:rPr>
        <w:t xml:space="preserve"> test </w:t>
      </w:r>
      <w:r w:rsidRPr="005C2AE6">
        <w:rPr>
          <w:rFonts w:eastAsia="Times New Roman" w:cs="Arial"/>
          <w:b/>
          <w:bCs/>
          <w:color w:val="1F2328"/>
          <w:kern w:val="0"/>
          <w:szCs w:val="22"/>
          <w14:ligatures w14:val="none"/>
        </w:rPr>
        <w:t>PlantsByWebSphere</w:t>
      </w:r>
      <w:r w:rsidRPr="005C2AE6">
        <w:rPr>
          <w:rFonts w:eastAsia="Times New Roman" w:cs="Arial"/>
          <w:color w:val="1F2328"/>
          <w:kern w:val="0"/>
          <w:szCs w:val="22"/>
          <w14:ligatures w14:val="none"/>
        </w:rPr>
        <w:t xml:space="preserve"> on </w:t>
      </w:r>
      <w:r w:rsidRPr="005C2AE6">
        <w:rPr>
          <w:rFonts w:eastAsia="Times New Roman" w:cs="Arial"/>
          <w:b/>
          <w:bCs/>
          <w:color w:val="1F2328"/>
          <w:kern w:val="0"/>
          <w:szCs w:val="22"/>
          <w14:ligatures w14:val="none"/>
        </w:rPr>
        <w:t>appServer1</w:t>
      </w:r>
      <w:r w:rsidRPr="005C2AE6">
        <w:rPr>
          <w:rFonts w:eastAsia="Times New Roman" w:cs="Arial"/>
          <w:color w:val="1F2328"/>
          <w:kern w:val="0"/>
          <w:szCs w:val="22"/>
          <w14:ligatures w14:val="none"/>
        </w:rPr>
        <w:t>, which is on </w:t>
      </w:r>
      <w:proofErr w:type="gramStart"/>
      <w:r w:rsidRPr="005C2AE6">
        <w:rPr>
          <w:rFonts w:eastAsia="Times New Roman" w:cs="Arial"/>
          <w:b/>
          <w:bCs/>
          <w:color w:val="1F2328"/>
          <w:kern w:val="0"/>
          <w:szCs w:val="22"/>
          <w14:ligatures w14:val="none"/>
        </w:rPr>
        <w:t>server0.gym.lan</w:t>
      </w:r>
      <w:proofErr w:type="gramEnd"/>
    </w:p>
    <w:p w14:paraId="47393C86" w14:textId="77777777" w:rsidR="005C2AE6" w:rsidRPr="005C2AE6" w:rsidRDefault="005C2AE6" w:rsidP="005C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b/>
          <w:bCs/>
          <w:color w:val="1F2328"/>
          <w:kern w:val="0"/>
          <w:szCs w:val="22"/>
          <w:bdr w:val="none" w:sz="0" w:space="0" w:color="auto" w:frame="1"/>
          <w14:ligatures w14:val="none"/>
        </w:rPr>
      </w:pPr>
      <w:r w:rsidRPr="005C2AE6">
        <w:rPr>
          <w:rFonts w:eastAsia="Times New Roman" w:cs="Arial"/>
          <w:b/>
          <w:bCs/>
          <w:color w:val="1F2328"/>
          <w:kern w:val="0"/>
          <w:szCs w:val="22"/>
          <w:bdr w:val="none" w:sz="0" w:space="0" w:color="auto" w:frame="1"/>
          <w14:ligatures w14:val="none"/>
        </w:rPr>
        <w:t>https://server0.gym.lan:9441/PlantsByWebSphere</w:t>
      </w:r>
    </w:p>
    <w:p w14:paraId="79D3C12F" w14:textId="41816931"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b/>
          <w:bCs/>
          <w:color w:val="1F2328"/>
          <w:kern w:val="0"/>
          <w:szCs w:val="22"/>
          <w14:ligatures w14:val="none"/>
        </w:rPr>
        <w:t>Note:</w:t>
      </w:r>
      <w:r w:rsidRPr="005C2AE6">
        <w:rPr>
          <w:rFonts w:eastAsia="Times New Roman" w:cs="Arial"/>
          <w:color w:val="1F2328"/>
          <w:kern w:val="0"/>
          <w:szCs w:val="22"/>
          <w14:ligatures w14:val="none"/>
        </w:rPr>
        <w:t> If you see the “Warning: Potential Security Risk Ahead”, &gt; click </w:t>
      </w:r>
      <w:proofErr w:type="gramStart"/>
      <w:r w:rsidRPr="005C2AE6">
        <w:rPr>
          <w:rFonts w:eastAsia="Times New Roman" w:cs="Arial"/>
          <w:b/>
          <w:bCs/>
          <w:color w:val="1F2328"/>
          <w:kern w:val="0"/>
          <w:szCs w:val="22"/>
          <w14:ligatures w14:val="none"/>
        </w:rPr>
        <w:t>Advanced..</w:t>
      </w:r>
      <w:proofErr w:type="gramEnd"/>
      <w:r w:rsidRPr="005C2AE6">
        <w:rPr>
          <w:rFonts w:eastAsia="Times New Roman" w:cs="Arial"/>
          <w:b/>
          <w:bCs/>
          <w:color w:val="1F2328"/>
          <w:kern w:val="0"/>
          <w:szCs w:val="22"/>
          <w14:ligatures w14:val="none"/>
        </w:rPr>
        <w:t>-&gt;</w:t>
      </w:r>
      <w:r w:rsidR="00EF7A0D">
        <w:rPr>
          <w:rFonts w:eastAsia="Times New Roman" w:cs="Arial"/>
          <w:b/>
          <w:bCs/>
          <w:color w:val="1F2328"/>
          <w:kern w:val="0"/>
          <w:szCs w:val="22"/>
          <w14:ligatures w14:val="none"/>
        </w:rPr>
        <w:t>scroll down and -&gt;</w:t>
      </w:r>
      <w:r w:rsidRPr="005C2AE6">
        <w:rPr>
          <w:rFonts w:eastAsia="Times New Roman" w:cs="Arial"/>
          <w:b/>
          <w:bCs/>
          <w:color w:val="1F2328"/>
          <w:kern w:val="0"/>
          <w:szCs w:val="22"/>
          <w14:ligatures w14:val="none"/>
        </w:rPr>
        <w:t>Accept Risk and Continue</w:t>
      </w:r>
      <w:r w:rsidRPr="005C2AE6">
        <w:rPr>
          <w:rFonts w:eastAsia="Times New Roman" w:cs="Arial"/>
          <w:color w:val="1F2328"/>
          <w:kern w:val="0"/>
          <w:szCs w:val="22"/>
          <w14:ligatures w14:val="none"/>
        </w:rPr>
        <w:t> to continue.</w:t>
      </w:r>
    </w:p>
    <w:p w14:paraId="4BA7267A" w14:textId="4586499B"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182435A0" wp14:editId="6896FE37">
            <wp:extent cx="4528088" cy="2217118"/>
            <wp:effectExtent l="0" t="0" r="0" b="5715"/>
            <wp:docPr id="1864856401" name="Picture 10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56401" name="Picture 101" descr="A screenshot of a website&#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6568" cy="2226166"/>
                    </a:xfrm>
                    <a:prstGeom prst="rect">
                      <a:avLst/>
                    </a:prstGeom>
                    <a:noFill/>
                    <a:ln>
                      <a:noFill/>
                    </a:ln>
                  </pic:spPr>
                </pic:pic>
              </a:graphicData>
            </a:graphic>
          </wp:inline>
        </w:drawing>
      </w:r>
    </w:p>
    <w:p w14:paraId="667C00A4"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b. In the application, click on the “</w:t>
      </w:r>
      <w:r w:rsidRPr="005C2AE6">
        <w:rPr>
          <w:rFonts w:eastAsia="Times New Roman" w:cs="Arial"/>
          <w:b/>
          <w:bCs/>
          <w:color w:val="1F2328"/>
          <w:kern w:val="0"/>
          <w:szCs w:val="22"/>
          <w14:ligatures w14:val="none"/>
        </w:rPr>
        <w:t>Flowers</w:t>
      </w:r>
      <w:r w:rsidRPr="005C2AE6">
        <w:rPr>
          <w:rFonts w:eastAsia="Times New Roman" w:cs="Arial"/>
          <w:color w:val="1F2328"/>
          <w:kern w:val="0"/>
          <w:szCs w:val="22"/>
          <w14:ligatures w14:val="none"/>
        </w:rPr>
        <w:t>” tab to view the catalog of flowers. This action retrieves catalog details from the application DB2 database.</w:t>
      </w:r>
    </w:p>
    <w:p w14:paraId="3E318A1D" w14:textId="5434AD87"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402A0A2D" wp14:editId="3C348577">
            <wp:extent cx="4636576" cy="1807076"/>
            <wp:effectExtent l="0" t="0" r="0" b="0"/>
            <wp:docPr id="1405997204"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7204" name="Picture 100"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9881" cy="1820057"/>
                    </a:xfrm>
                    <a:prstGeom prst="rect">
                      <a:avLst/>
                    </a:prstGeom>
                    <a:noFill/>
                    <a:ln>
                      <a:noFill/>
                    </a:ln>
                  </pic:spPr>
                </pic:pic>
              </a:graphicData>
            </a:graphic>
          </wp:inline>
        </w:drawing>
      </w:r>
    </w:p>
    <w:p w14:paraId="0D8C6204" w14:textId="77777777" w:rsidR="005C2AE6" w:rsidRPr="005C2AE6" w:rsidRDefault="005C2AE6" w:rsidP="00FB754B">
      <w:pPr>
        <w:numPr>
          <w:ilvl w:val="0"/>
          <w:numId w:val="43"/>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Repeat the steps to access the </w:t>
      </w:r>
      <w:r w:rsidRPr="005C2AE6">
        <w:rPr>
          <w:rFonts w:eastAsia="Times New Roman" w:cs="Arial"/>
          <w:b/>
          <w:bCs/>
          <w:color w:val="1F2328"/>
          <w:kern w:val="0"/>
          <w:szCs w:val="22"/>
          <w14:ligatures w14:val="none"/>
        </w:rPr>
        <w:t>PlantsByWebSphere</w:t>
      </w:r>
      <w:r w:rsidRPr="005C2AE6">
        <w:rPr>
          <w:rFonts w:eastAsia="Times New Roman" w:cs="Arial"/>
          <w:color w:val="1F2328"/>
          <w:kern w:val="0"/>
          <w:szCs w:val="22"/>
          <w14:ligatures w14:val="none"/>
        </w:rPr>
        <w:t xml:space="preserve"> application on </w:t>
      </w:r>
      <w:r w:rsidRPr="005C2AE6">
        <w:rPr>
          <w:rFonts w:eastAsia="Times New Roman" w:cs="Arial"/>
          <w:b/>
          <w:bCs/>
          <w:color w:val="1F2328"/>
          <w:kern w:val="0"/>
          <w:szCs w:val="22"/>
          <w14:ligatures w14:val="none"/>
        </w:rPr>
        <w:t>appServer2</w:t>
      </w:r>
      <w:r w:rsidRPr="005C2AE6">
        <w:rPr>
          <w:rFonts w:eastAsia="Times New Roman" w:cs="Arial"/>
          <w:color w:val="1F2328"/>
          <w:kern w:val="0"/>
          <w:szCs w:val="22"/>
          <w14:ligatures w14:val="none"/>
        </w:rPr>
        <w:t xml:space="preserve"> on host </w:t>
      </w:r>
      <w:proofErr w:type="gramStart"/>
      <w:r w:rsidRPr="005C2AE6">
        <w:rPr>
          <w:rFonts w:eastAsia="Times New Roman" w:cs="Arial"/>
          <w:b/>
          <w:bCs/>
          <w:color w:val="1F2328"/>
          <w:kern w:val="0"/>
          <w:szCs w:val="22"/>
          <w14:ligatures w14:val="none"/>
        </w:rPr>
        <w:t>server1.gym.lan</w:t>
      </w:r>
      <w:proofErr w:type="gramEnd"/>
    </w:p>
    <w:p w14:paraId="5D98E102"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a. Open a new tab on the Firefox browser and test </w:t>
      </w:r>
      <w:r w:rsidRPr="005C2AE6">
        <w:rPr>
          <w:rFonts w:eastAsia="Times New Roman" w:cs="Arial"/>
          <w:b/>
          <w:bCs/>
          <w:color w:val="1F2328"/>
          <w:kern w:val="0"/>
          <w:szCs w:val="22"/>
          <w14:ligatures w14:val="none"/>
        </w:rPr>
        <w:t>PlantsByWebSphere</w:t>
      </w:r>
      <w:r w:rsidRPr="005C2AE6">
        <w:rPr>
          <w:rFonts w:eastAsia="Times New Roman" w:cs="Arial"/>
          <w:color w:val="1F2328"/>
          <w:kern w:val="0"/>
          <w:szCs w:val="22"/>
          <w14:ligatures w14:val="none"/>
        </w:rPr>
        <w:t xml:space="preserve"> on </w:t>
      </w:r>
      <w:r w:rsidRPr="005C2AE6">
        <w:rPr>
          <w:rFonts w:eastAsia="Times New Roman" w:cs="Arial"/>
          <w:b/>
          <w:bCs/>
          <w:color w:val="1F2328"/>
          <w:kern w:val="0"/>
          <w:szCs w:val="22"/>
          <w14:ligatures w14:val="none"/>
        </w:rPr>
        <w:t>appServer2</w:t>
      </w:r>
      <w:r w:rsidRPr="005C2AE6">
        <w:rPr>
          <w:rFonts w:eastAsia="Times New Roman" w:cs="Arial"/>
          <w:color w:val="1F2328"/>
          <w:kern w:val="0"/>
          <w:szCs w:val="22"/>
          <w14:ligatures w14:val="none"/>
        </w:rPr>
        <w:t>, which is on </w:t>
      </w:r>
      <w:proofErr w:type="gramStart"/>
      <w:r w:rsidRPr="005C2AE6">
        <w:rPr>
          <w:rFonts w:eastAsia="Times New Roman" w:cs="Arial"/>
          <w:b/>
          <w:bCs/>
          <w:color w:val="1F2328"/>
          <w:kern w:val="0"/>
          <w:szCs w:val="22"/>
          <w14:ligatures w14:val="none"/>
        </w:rPr>
        <w:t>server1.gym.lan</w:t>
      </w:r>
      <w:proofErr w:type="gramEnd"/>
    </w:p>
    <w:p w14:paraId="4CFCF459" w14:textId="77777777" w:rsidR="005C2AE6" w:rsidRPr="005C2AE6" w:rsidRDefault="005C2AE6" w:rsidP="005C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b/>
          <w:bCs/>
          <w:color w:val="1F2328"/>
          <w:kern w:val="0"/>
          <w:szCs w:val="22"/>
          <w:bdr w:val="none" w:sz="0" w:space="0" w:color="auto" w:frame="1"/>
          <w14:ligatures w14:val="none"/>
        </w:rPr>
      </w:pPr>
      <w:r w:rsidRPr="005C2AE6">
        <w:rPr>
          <w:rFonts w:eastAsia="Times New Roman" w:cs="Arial"/>
          <w:b/>
          <w:bCs/>
          <w:color w:val="1F2328"/>
          <w:kern w:val="0"/>
          <w:szCs w:val="22"/>
          <w:bdr w:val="none" w:sz="0" w:space="0" w:color="auto" w:frame="1"/>
          <w14:ligatures w14:val="none"/>
        </w:rPr>
        <w:t>https://server1.gym.lan:9442/PlantsByWebSphere</w:t>
      </w:r>
    </w:p>
    <w:p w14:paraId="1F36E662" w14:textId="7D76E326"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b/>
          <w:bCs/>
          <w:color w:val="1F2328"/>
          <w:kern w:val="0"/>
          <w:szCs w:val="22"/>
          <w14:ligatures w14:val="none"/>
        </w:rPr>
        <w:t>Note:</w:t>
      </w:r>
      <w:r w:rsidRPr="005C2AE6">
        <w:rPr>
          <w:rFonts w:eastAsia="Times New Roman" w:cs="Arial"/>
          <w:color w:val="1F2328"/>
          <w:kern w:val="0"/>
          <w:szCs w:val="22"/>
          <w14:ligatures w14:val="none"/>
        </w:rPr>
        <w:t> If you see the “Warning: Potential Security Risk Ahead”, &gt; click </w:t>
      </w:r>
      <w:proofErr w:type="gramStart"/>
      <w:r w:rsidRPr="005C2AE6">
        <w:rPr>
          <w:rFonts w:eastAsia="Times New Roman" w:cs="Arial"/>
          <w:b/>
          <w:bCs/>
          <w:color w:val="1F2328"/>
          <w:kern w:val="0"/>
          <w:szCs w:val="22"/>
          <w14:ligatures w14:val="none"/>
        </w:rPr>
        <w:t>Advanced..</w:t>
      </w:r>
      <w:proofErr w:type="gramEnd"/>
      <w:r w:rsidRPr="005C2AE6">
        <w:rPr>
          <w:rFonts w:eastAsia="Times New Roman" w:cs="Arial"/>
          <w:b/>
          <w:bCs/>
          <w:color w:val="1F2328"/>
          <w:kern w:val="0"/>
          <w:szCs w:val="22"/>
          <w14:ligatures w14:val="none"/>
        </w:rPr>
        <w:t>-&gt;</w:t>
      </w:r>
      <w:r w:rsidR="00EF7A0D">
        <w:rPr>
          <w:rFonts w:eastAsia="Times New Roman" w:cs="Arial"/>
          <w:b/>
          <w:bCs/>
          <w:color w:val="1F2328"/>
          <w:kern w:val="0"/>
          <w:szCs w:val="22"/>
          <w14:ligatures w14:val="none"/>
        </w:rPr>
        <w:t xml:space="preserve">scroll down and -&gt; </w:t>
      </w:r>
      <w:r w:rsidRPr="005C2AE6">
        <w:rPr>
          <w:rFonts w:eastAsia="Times New Roman" w:cs="Arial"/>
          <w:b/>
          <w:bCs/>
          <w:color w:val="1F2328"/>
          <w:kern w:val="0"/>
          <w:szCs w:val="22"/>
          <w14:ligatures w14:val="none"/>
        </w:rPr>
        <w:t>Accept Risk and Continue</w:t>
      </w:r>
      <w:r w:rsidRPr="005C2AE6">
        <w:rPr>
          <w:rFonts w:eastAsia="Times New Roman" w:cs="Arial"/>
          <w:color w:val="1F2328"/>
          <w:kern w:val="0"/>
          <w:szCs w:val="22"/>
          <w14:ligatures w14:val="none"/>
        </w:rPr>
        <w:t> to continue.</w:t>
      </w:r>
    </w:p>
    <w:p w14:paraId="1830EE3C" w14:textId="6D082C55"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27D52C07" wp14:editId="0C021A21">
            <wp:extent cx="4817390" cy="2651109"/>
            <wp:effectExtent l="0" t="0" r="0" b="3810"/>
            <wp:docPr id="1149012093" name="Picture 99"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2093" name="Picture 99" descr="A screenshot of a website&#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0402" cy="2663773"/>
                    </a:xfrm>
                    <a:prstGeom prst="rect">
                      <a:avLst/>
                    </a:prstGeom>
                    <a:noFill/>
                    <a:ln>
                      <a:noFill/>
                    </a:ln>
                  </pic:spPr>
                </pic:pic>
              </a:graphicData>
            </a:graphic>
          </wp:inline>
        </w:drawing>
      </w:r>
    </w:p>
    <w:p w14:paraId="283022DB" w14:textId="77777777" w:rsidR="005C2AE6" w:rsidRPr="005C2AE6" w:rsidRDefault="005C2AE6" w:rsidP="005C2AE6">
      <w:pPr>
        <w:spacing w:before="360" w:after="240"/>
        <w:outlineLvl w:val="2"/>
        <w:rPr>
          <w:rFonts w:eastAsia="Times New Roman" w:cs="Arial"/>
          <w:b/>
          <w:bCs/>
          <w:color w:val="1F2328"/>
          <w:kern w:val="0"/>
          <w:szCs w:val="22"/>
          <w14:ligatures w14:val="none"/>
        </w:rPr>
      </w:pPr>
      <w:r w:rsidRPr="005C2AE6">
        <w:rPr>
          <w:rFonts w:eastAsia="Times New Roman" w:cs="Arial"/>
          <w:b/>
          <w:bCs/>
          <w:color w:val="1F2328"/>
          <w:kern w:val="0"/>
          <w:szCs w:val="22"/>
          <w14:ligatures w14:val="none"/>
        </w:rPr>
        <w:t xml:space="preserve">Test the </w:t>
      </w:r>
      <w:proofErr w:type="spellStart"/>
      <w:r w:rsidRPr="005C2AE6">
        <w:rPr>
          <w:rFonts w:eastAsia="Times New Roman" w:cs="Arial"/>
          <w:b/>
          <w:bCs/>
          <w:color w:val="1F2328"/>
          <w:kern w:val="0"/>
          <w:szCs w:val="22"/>
          <w14:ligatures w14:val="none"/>
        </w:rPr>
        <w:t>WhereAmI</w:t>
      </w:r>
      <w:proofErr w:type="spellEnd"/>
      <w:r w:rsidRPr="005C2AE6">
        <w:rPr>
          <w:rFonts w:eastAsia="Times New Roman" w:cs="Arial"/>
          <w:b/>
          <w:bCs/>
          <w:color w:val="1F2328"/>
          <w:kern w:val="0"/>
          <w:szCs w:val="22"/>
          <w14:ligatures w14:val="none"/>
        </w:rPr>
        <w:t xml:space="preserve"> application:</w:t>
      </w:r>
    </w:p>
    <w:p w14:paraId="59B5E1BB" w14:textId="352C5480" w:rsidR="005C2AE6" w:rsidRPr="005C2AE6" w:rsidRDefault="005C2AE6" w:rsidP="00FB754B">
      <w:pPr>
        <w:numPr>
          <w:ilvl w:val="0"/>
          <w:numId w:val="44"/>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To access the </w:t>
      </w:r>
      <w:proofErr w:type="spellStart"/>
      <w:r w:rsidRPr="005C2AE6">
        <w:rPr>
          <w:rFonts w:eastAsia="Times New Roman" w:cs="Arial"/>
          <w:b/>
          <w:bCs/>
          <w:color w:val="1F2328"/>
          <w:kern w:val="0"/>
          <w:szCs w:val="22"/>
          <w14:ligatures w14:val="none"/>
        </w:rPr>
        <w:t>WhereAmI</w:t>
      </w:r>
      <w:proofErr w:type="spellEnd"/>
      <w:r w:rsidRPr="005C2AE6">
        <w:rPr>
          <w:rFonts w:eastAsia="Times New Roman" w:cs="Arial"/>
          <w:color w:val="1F2328"/>
          <w:kern w:val="0"/>
          <w:szCs w:val="22"/>
          <w14:ligatures w14:val="none"/>
        </w:rPr>
        <w:t xml:space="preserve"> application on </w:t>
      </w:r>
      <w:r w:rsidRPr="005C2AE6">
        <w:rPr>
          <w:rFonts w:eastAsia="Times New Roman" w:cs="Arial"/>
          <w:b/>
          <w:bCs/>
          <w:color w:val="1F2328"/>
          <w:kern w:val="0"/>
          <w:szCs w:val="22"/>
          <w14:ligatures w14:val="none"/>
        </w:rPr>
        <w:t>appServer1</w:t>
      </w:r>
      <w:r w:rsidR="00457291">
        <w:rPr>
          <w:rFonts w:eastAsia="Times New Roman" w:cs="Arial"/>
          <w:b/>
          <w:bCs/>
          <w:color w:val="1F2328"/>
          <w:kern w:val="0"/>
          <w:szCs w:val="22"/>
          <w14:ligatures w14:val="none"/>
        </w:rPr>
        <w:t>.</w:t>
      </w:r>
    </w:p>
    <w:p w14:paraId="31A1A949" w14:textId="46AC7298"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a. Open a new tab on the Firefox browser and </w:t>
      </w:r>
      <w:r w:rsidR="00F660BD">
        <w:rPr>
          <w:rFonts w:eastAsia="Times New Roman" w:cs="Arial"/>
          <w:color w:val="1F2328"/>
          <w:kern w:val="0"/>
          <w:szCs w:val="22"/>
          <w14:ligatures w14:val="none"/>
        </w:rPr>
        <w:t xml:space="preserve">enter the following URL to </w:t>
      </w:r>
      <w:r w:rsidRPr="005C2AE6">
        <w:rPr>
          <w:rFonts w:eastAsia="Times New Roman" w:cs="Arial"/>
          <w:color w:val="1F2328"/>
          <w:kern w:val="0"/>
          <w:szCs w:val="22"/>
          <w14:ligatures w14:val="none"/>
        </w:rPr>
        <w:t xml:space="preserve">test </w:t>
      </w:r>
      <w:proofErr w:type="spellStart"/>
      <w:r w:rsidRPr="005C2AE6">
        <w:rPr>
          <w:rFonts w:eastAsia="Times New Roman" w:cs="Arial"/>
          <w:b/>
          <w:bCs/>
          <w:color w:val="1F2328"/>
          <w:kern w:val="0"/>
          <w:szCs w:val="22"/>
          <w14:ligatures w14:val="none"/>
        </w:rPr>
        <w:t>WhereAmI</w:t>
      </w:r>
      <w:proofErr w:type="spellEnd"/>
      <w:r w:rsidRPr="005C2AE6">
        <w:rPr>
          <w:rFonts w:eastAsia="Times New Roman" w:cs="Arial"/>
          <w:color w:val="1F2328"/>
          <w:kern w:val="0"/>
          <w:szCs w:val="22"/>
          <w14:ligatures w14:val="none"/>
        </w:rPr>
        <w:t xml:space="preserve"> on </w:t>
      </w:r>
      <w:r w:rsidRPr="005C2AE6">
        <w:rPr>
          <w:rFonts w:eastAsia="Times New Roman" w:cs="Arial"/>
          <w:b/>
          <w:bCs/>
          <w:color w:val="1F2328"/>
          <w:kern w:val="0"/>
          <w:szCs w:val="22"/>
          <w14:ligatures w14:val="none"/>
        </w:rPr>
        <w:t>appServer1</w:t>
      </w:r>
      <w:r w:rsidRPr="005C2AE6">
        <w:rPr>
          <w:rFonts w:eastAsia="Times New Roman" w:cs="Arial"/>
          <w:color w:val="1F2328"/>
          <w:kern w:val="0"/>
          <w:szCs w:val="22"/>
          <w14:ligatures w14:val="none"/>
        </w:rPr>
        <w:t>, which is on </w:t>
      </w:r>
      <w:proofErr w:type="gramStart"/>
      <w:r w:rsidRPr="005C2AE6">
        <w:rPr>
          <w:rFonts w:eastAsia="Times New Roman" w:cs="Arial"/>
          <w:b/>
          <w:bCs/>
          <w:color w:val="1F2328"/>
          <w:kern w:val="0"/>
          <w:szCs w:val="22"/>
          <w14:ligatures w14:val="none"/>
        </w:rPr>
        <w:t>server0.gym.lan</w:t>
      </w:r>
      <w:proofErr w:type="gramEnd"/>
    </w:p>
    <w:p w14:paraId="21E83402" w14:textId="77777777" w:rsidR="005C2AE6" w:rsidRPr="005C2AE6" w:rsidRDefault="005C2AE6" w:rsidP="005C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b/>
          <w:bCs/>
          <w:color w:val="1F2328"/>
          <w:kern w:val="0"/>
          <w:szCs w:val="22"/>
          <w:bdr w:val="none" w:sz="0" w:space="0" w:color="auto" w:frame="1"/>
          <w14:ligatures w14:val="none"/>
        </w:rPr>
      </w:pPr>
      <w:r w:rsidRPr="005C2AE6">
        <w:rPr>
          <w:rFonts w:eastAsia="Times New Roman" w:cs="Arial"/>
          <w:b/>
          <w:bCs/>
          <w:color w:val="1F2328"/>
          <w:kern w:val="0"/>
          <w:szCs w:val="22"/>
          <w:bdr w:val="none" w:sz="0" w:space="0" w:color="auto" w:frame="1"/>
          <w14:ligatures w14:val="none"/>
        </w:rPr>
        <w:t>https://server0.gym.lan:9441/WhereAmI</w:t>
      </w:r>
    </w:p>
    <w:p w14:paraId="641FE613" w14:textId="5315537D"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3806CD8E" wp14:editId="43D6A83E">
            <wp:extent cx="4564251" cy="2548861"/>
            <wp:effectExtent l="0" t="0" r="0" b="4445"/>
            <wp:docPr id="1959226061"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26061" name="Picture 98"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09728" cy="2574257"/>
                    </a:xfrm>
                    <a:prstGeom prst="rect">
                      <a:avLst/>
                    </a:prstGeom>
                    <a:noFill/>
                    <a:ln>
                      <a:noFill/>
                    </a:ln>
                  </pic:spPr>
                </pic:pic>
              </a:graphicData>
            </a:graphic>
          </wp:inline>
        </w:drawing>
      </w:r>
    </w:p>
    <w:p w14:paraId="36CA4D55" w14:textId="00B2908A" w:rsidR="005C2AE6" w:rsidRPr="005C2AE6" w:rsidRDefault="005C2AE6" w:rsidP="00FB754B">
      <w:pPr>
        <w:numPr>
          <w:ilvl w:val="0"/>
          <w:numId w:val="44"/>
        </w:numPr>
        <w:spacing w:before="240" w:after="240"/>
        <w:rPr>
          <w:rFonts w:eastAsia="Times New Roman" w:cs="Arial"/>
          <w:color w:val="1F2328"/>
          <w:kern w:val="0"/>
          <w:szCs w:val="22"/>
          <w14:ligatures w14:val="none"/>
        </w:rPr>
      </w:pPr>
      <w:r w:rsidRPr="005C2AE6">
        <w:rPr>
          <w:rFonts w:eastAsia="Times New Roman" w:cs="Arial"/>
          <w:color w:val="1F2328"/>
          <w:kern w:val="0"/>
          <w:szCs w:val="22"/>
          <w14:ligatures w14:val="none"/>
        </w:rPr>
        <w:t>Repeat the steps to access the </w:t>
      </w:r>
      <w:proofErr w:type="spellStart"/>
      <w:r w:rsidRPr="005C2AE6">
        <w:rPr>
          <w:rFonts w:eastAsia="Times New Roman" w:cs="Arial"/>
          <w:b/>
          <w:bCs/>
          <w:color w:val="1F2328"/>
          <w:kern w:val="0"/>
          <w:szCs w:val="22"/>
          <w14:ligatures w14:val="none"/>
        </w:rPr>
        <w:t>WhereAmI</w:t>
      </w:r>
      <w:proofErr w:type="spellEnd"/>
      <w:r w:rsidRPr="005C2AE6">
        <w:rPr>
          <w:rFonts w:eastAsia="Times New Roman" w:cs="Arial"/>
          <w:color w:val="1F2328"/>
          <w:kern w:val="0"/>
          <w:szCs w:val="22"/>
          <w14:ligatures w14:val="none"/>
        </w:rPr>
        <w:t xml:space="preserve"> application on </w:t>
      </w:r>
      <w:r w:rsidRPr="005C2AE6">
        <w:rPr>
          <w:rFonts w:eastAsia="Times New Roman" w:cs="Arial"/>
          <w:b/>
          <w:bCs/>
          <w:color w:val="1F2328"/>
          <w:kern w:val="0"/>
          <w:szCs w:val="22"/>
          <w14:ligatures w14:val="none"/>
        </w:rPr>
        <w:t>appServer2</w:t>
      </w:r>
      <w:r w:rsidRPr="005C2AE6">
        <w:rPr>
          <w:rFonts w:eastAsia="Times New Roman" w:cs="Arial"/>
          <w:color w:val="1F2328"/>
          <w:kern w:val="0"/>
          <w:szCs w:val="22"/>
          <w14:ligatures w14:val="none"/>
        </w:rPr>
        <w:t xml:space="preserve"> on host </w:t>
      </w:r>
      <w:r w:rsidRPr="005C2AE6">
        <w:rPr>
          <w:rFonts w:eastAsia="Times New Roman" w:cs="Arial"/>
          <w:b/>
          <w:bCs/>
          <w:color w:val="1F2328"/>
          <w:kern w:val="0"/>
          <w:szCs w:val="22"/>
          <w14:ligatures w14:val="none"/>
        </w:rPr>
        <w:t>server1.gym.lan</w:t>
      </w:r>
      <w:r w:rsidR="00457291">
        <w:rPr>
          <w:rFonts w:eastAsia="Times New Roman" w:cs="Arial"/>
          <w:b/>
          <w:bCs/>
          <w:color w:val="1F2328"/>
          <w:kern w:val="0"/>
          <w:szCs w:val="22"/>
          <w14:ligatures w14:val="none"/>
        </w:rPr>
        <w:t>.</w:t>
      </w:r>
    </w:p>
    <w:p w14:paraId="0A0574F9" w14:textId="77777777" w:rsidR="005C2AE6" w:rsidRPr="005C2AE6" w:rsidRDefault="005C2AE6" w:rsidP="005C2AE6">
      <w:pPr>
        <w:spacing w:before="240" w:after="240"/>
        <w:ind w:left="720"/>
        <w:rPr>
          <w:rFonts w:eastAsia="Times New Roman" w:cs="Arial"/>
          <w:color w:val="1F2328"/>
          <w:kern w:val="0"/>
          <w:szCs w:val="22"/>
          <w14:ligatures w14:val="none"/>
        </w:rPr>
      </w:pPr>
      <w:r w:rsidRPr="005C2AE6">
        <w:rPr>
          <w:rFonts w:eastAsia="Times New Roman" w:cs="Arial"/>
          <w:color w:val="1F2328"/>
          <w:kern w:val="0"/>
          <w:szCs w:val="22"/>
          <w14:ligatures w14:val="none"/>
        </w:rPr>
        <w:t xml:space="preserve">a. Open a new tab on the Firefox browser and test </w:t>
      </w:r>
      <w:proofErr w:type="spellStart"/>
      <w:r w:rsidRPr="005C2AE6">
        <w:rPr>
          <w:rFonts w:eastAsia="Times New Roman" w:cs="Arial"/>
          <w:b/>
          <w:bCs/>
          <w:color w:val="1F2328"/>
          <w:kern w:val="0"/>
          <w:szCs w:val="22"/>
          <w14:ligatures w14:val="none"/>
        </w:rPr>
        <w:t>WhereAmI</w:t>
      </w:r>
      <w:proofErr w:type="spellEnd"/>
      <w:r w:rsidRPr="005C2AE6">
        <w:rPr>
          <w:rFonts w:eastAsia="Times New Roman" w:cs="Arial"/>
          <w:color w:val="1F2328"/>
          <w:kern w:val="0"/>
          <w:szCs w:val="22"/>
          <w14:ligatures w14:val="none"/>
        </w:rPr>
        <w:t xml:space="preserve"> on </w:t>
      </w:r>
      <w:r w:rsidRPr="005C2AE6">
        <w:rPr>
          <w:rFonts w:eastAsia="Times New Roman" w:cs="Arial"/>
          <w:b/>
          <w:bCs/>
          <w:color w:val="1F2328"/>
          <w:kern w:val="0"/>
          <w:szCs w:val="22"/>
          <w14:ligatures w14:val="none"/>
        </w:rPr>
        <w:t>appServer2</w:t>
      </w:r>
      <w:r w:rsidRPr="005C2AE6">
        <w:rPr>
          <w:rFonts w:eastAsia="Times New Roman" w:cs="Arial"/>
          <w:color w:val="1F2328"/>
          <w:kern w:val="0"/>
          <w:szCs w:val="22"/>
          <w14:ligatures w14:val="none"/>
        </w:rPr>
        <w:t>, which is on </w:t>
      </w:r>
      <w:proofErr w:type="gramStart"/>
      <w:r w:rsidRPr="005C2AE6">
        <w:rPr>
          <w:rFonts w:eastAsia="Times New Roman" w:cs="Arial"/>
          <w:b/>
          <w:bCs/>
          <w:color w:val="1F2328"/>
          <w:kern w:val="0"/>
          <w:szCs w:val="22"/>
          <w14:ligatures w14:val="none"/>
        </w:rPr>
        <w:t>server1.gym.lan</w:t>
      </w:r>
      <w:proofErr w:type="gramEnd"/>
    </w:p>
    <w:p w14:paraId="0E6525B0" w14:textId="77777777" w:rsidR="005C2AE6" w:rsidRPr="005C2AE6" w:rsidRDefault="005C2AE6" w:rsidP="005C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b/>
          <w:bCs/>
          <w:color w:val="1F2328"/>
          <w:kern w:val="0"/>
          <w:szCs w:val="22"/>
          <w:bdr w:val="none" w:sz="0" w:space="0" w:color="auto" w:frame="1"/>
          <w14:ligatures w14:val="none"/>
        </w:rPr>
      </w:pPr>
      <w:r w:rsidRPr="005C2AE6">
        <w:rPr>
          <w:rFonts w:eastAsia="Times New Roman" w:cs="Arial"/>
          <w:b/>
          <w:bCs/>
          <w:color w:val="1F2328"/>
          <w:kern w:val="0"/>
          <w:szCs w:val="22"/>
          <w:bdr w:val="none" w:sz="0" w:space="0" w:color="auto" w:frame="1"/>
          <w14:ligatures w14:val="none"/>
        </w:rPr>
        <w:t>https://server1.gym.lan:9442/WhereAmI</w:t>
      </w:r>
    </w:p>
    <w:p w14:paraId="59639160" w14:textId="49B3E86A" w:rsidR="005C2AE6" w:rsidRPr="005C2AE6" w:rsidRDefault="005C2AE6" w:rsidP="005C2AE6">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78087F39" wp14:editId="43F36471">
            <wp:extent cx="4108310" cy="2309345"/>
            <wp:effectExtent l="0" t="0" r="0" b="2540"/>
            <wp:docPr id="1589200605"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00605" name="Picture 97"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6970" cy="2319834"/>
                    </a:xfrm>
                    <a:prstGeom prst="rect">
                      <a:avLst/>
                    </a:prstGeom>
                    <a:noFill/>
                    <a:ln>
                      <a:noFill/>
                    </a:ln>
                  </pic:spPr>
                </pic:pic>
              </a:graphicData>
            </a:graphic>
          </wp:inline>
        </w:drawing>
      </w:r>
    </w:p>
    <w:p w14:paraId="5BCCF1CE" w14:textId="4FB4881E" w:rsidR="005C2AE6" w:rsidRPr="005C2AE6" w:rsidRDefault="005C2AE6" w:rsidP="00FB754B">
      <w:pPr>
        <w:numPr>
          <w:ilvl w:val="0"/>
          <w:numId w:val="44"/>
        </w:numPr>
        <w:spacing w:before="240" w:after="240"/>
        <w:rPr>
          <w:rFonts w:eastAsia="Times New Roman" w:cs="Arial"/>
          <w:color w:val="1F2328"/>
          <w:kern w:val="0"/>
          <w:szCs w:val="22"/>
          <w14:ligatures w14:val="none"/>
        </w:rPr>
      </w:pPr>
      <w:r w:rsidRPr="005C2AE6">
        <w:rPr>
          <w:rFonts w:eastAsia="Times New Roman" w:cs="Arial"/>
          <w:b/>
          <w:bCs/>
          <w:color w:val="1F2328"/>
          <w:kern w:val="0"/>
          <w:szCs w:val="22"/>
          <w14:ligatures w14:val="none"/>
        </w:rPr>
        <w:t>Close</w:t>
      </w:r>
      <w:r w:rsidRPr="005C2AE6">
        <w:rPr>
          <w:rFonts w:eastAsia="Times New Roman" w:cs="Arial"/>
          <w:color w:val="1F2328"/>
          <w:kern w:val="0"/>
          <w:szCs w:val="22"/>
          <w14:ligatures w14:val="none"/>
        </w:rPr>
        <w:t xml:space="preserve"> the browser windows / tabs displaying the </w:t>
      </w:r>
      <w:r w:rsidRPr="005C2AE6">
        <w:rPr>
          <w:rFonts w:eastAsia="Times New Roman" w:cs="Arial"/>
          <w:b/>
          <w:bCs/>
          <w:color w:val="1F2328"/>
          <w:kern w:val="0"/>
          <w:szCs w:val="22"/>
          <w14:ligatures w14:val="none"/>
        </w:rPr>
        <w:t>PlantsByWebSphere</w:t>
      </w:r>
      <w:r w:rsidRPr="005C2AE6">
        <w:rPr>
          <w:rFonts w:eastAsia="Times New Roman" w:cs="Arial"/>
          <w:color w:val="1F2328"/>
          <w:kern w:val="0"/>
          <w:szCs w:val="22"/>
          <w14:ligatures w14:val="none"/>
        </w:rPr>
        <w:t xml:space="preserve"> and </w:t>
      </w:r>
      <w:proofErr w:type="spellStart"/>
      <w:r w:rsidRPr="005C2AE6">
        <w:rPr>
          <w:rFonts w:eastAsia="Times New Roman" w:cs="Arial"/>
          <w:b/>
          <w:bCs/>
          <w:color w:val="1F2328"/>
          <w:kern w:val="0"/>
          <w:szCs w:val="22"/>
          <w14:ligatures w14:val="none"/>
        </w:rPr>
        <w:t>WhereAmI</w:t>
      </w:r>
      <w:proofErr w:type="spellEnd"/>
      <w:r w:rsidRPr="005C2AE6">
        <w:rPr>
          <w:rFonts w:eastAsia="Times New Roman" w:cs="Arial"/>
          <w:b/>
          <w:bCs/>
          <w:color w:val="1F2328"/>
          <w:kern w:val="0"/>
          <w:szCs w:val="22"/>
          <w14:ligatures w14:val="none"/>
        </w:rPr>
        <w:t xml:space="preserve"> </w:t>
      </w:r>
      <w:r w:rsidRPr="005C2AE6">
        <w:rPr>
          <w:rFonts w:eastAsia="Times New Roman" w:cs="Arial"/>
          <w:color w:val="1F2328"/>
          <w:kern w:val="0"/>
          <w:szCs w:val="22"/>
          <w14:ligatures w14:val="none"/>
        </w:rPr>
        <w:t>applications</w:t>
      </w:r>
      <w:r w:rsidR="00457291">
        <w:rPr>
          <w:rFonts w:eastAsia="Times New Roman" w:cs="Arial"/>
          <w:color w:val="1F2328"/>
          <w:kern w:val="0"/>
          <w:szCs w:val="22"/>
          <w14:ligatures w14:val="none"/>
        </w:rPr>
        <w:t>.</w:t>
      </w:r>
    </w:p>
    <w:p w14:paraId="1F1C719A" w14:textId="77777777" w:rsidR="00F660BD" w:rsidRDefault="00F660BD">
      <w:pPr>
        <w:rPr>
          <w:rFonts w:eastAsia="Times New Roman" w:cs="Arial"/>
          <w:b/>
          <w:bCs/>
          <w:color w:val="1F2328"/>
          <w:kern w:val="0"/>
          <w:szCs w:val="22"/>
          <w14:ligatures w14:val="none"/>
        </w:rPr>
      </w:pPr>
      <w:r>
        <w:rPr>
          <w:rFonts w:eastAsia="Times New Roman" w:cs="Arial"/>
          <w:b/>
          <w:bCs/>
          <w:color w:val="1F2328"/>
          <w:kern w:val="0"/>
          <w:szCs w:val="22"/>
          <w14:ligatures w14:val="none"/>
        </w:rPr>
        <w:br w:type="page"/>
      </w:r>
    </w:p>
    <w:p w14:paraId="691D39E2" w14:textId="60B51CBD" w:rsidR="00A063E2" w:rsidRPr="00A063E2" w:rsidRDefault="00A063E2" w:rsidP="00A063E2">
      <w:pPr>
        <w:spacing w:before="360" w:after="240"/>
        <w:outlineLvl w:val="1"/>
        <w:rPr>
          <w:rFonts w:eastAsia="Times New Roman" w:cs="Arial"/>
          <w:b/>
          <w:bCs/>
          <w:color w:val="1F2328"/>
          <w:kern w:val="0"/>
          <w:szCs w:val="22"/>
          <w14:ligatures w14:val="none"/>
        </w:rPr>
      </w:pPr>
      <w:r w:rsidRPr="00A063E2">
        <w:rPr>
          <w:rFonts w:eastAsia="Times New Roman" w:cs="Arial"/>
          <w:b/>
          <w:bCs/>
          <w:color w:val="1F2328"/>
          <w:kern w:val="0"/>
          <w:szCs w:val="22"/>
          <w14:ligatures w14:val="none"/>
        </w:rPr>
        <w:lastRenderedPageBreak/>
        <w:t xml:space="preserve">Part </w:t>
      </w:r>
      <w:r w:rsidR="00457291">
        <w:rPr>
          <w:rFonts w:eastAsia="Times New Roman" w:cs="Arial"/>
          <w:b/>
          <w:bCs/>
          <w:color w:val="1F2328"/>
          <w:kern w:val="0"/>
          <w:szCs w:val="22"/>
          <w14:ligatures w14:val="none"/>
        </w:rPr>
        <w:t>6</w:t>
      </w:r>
      <w:r w:rsidRPr="00A063E2">
        <w:rPr>
          <w:rFonts w:eastAsia="Times New Roman" w:cs="Arial"/>
          <w:b/>
          <w:bCs/>
          <w:color w:val="1F2328"/>
          <w:kern w:val="0"/>
          <w:szCs w:val="22"/>
          <w14:ligatures w14:val="none"/>
        </w:rPr>
        <w:t>: Configure Dynamic Routing Feature</w:t>
      </w:r>
    </w:p>
    <w:p w14:paraId="214276E9"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In this section, you configure the Dynamic Routing feature to route HTTP requests to members of Liberty collectives without having to regenerate the WebSphere plug-in configuration file when the environment changes.</w:t>
      </w:r>
    </w:p>
    <w:p w14:paraId="0DD87A07"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The Dynamic Routing feature, “</w:t>
      </w:r>
      <w:r w:rsidRPr="00A063E2">
        <w:rPr>
          <w:rFonts w:eastAsia="Times New Roman" w:cs="Arial"/>
          <w:b/>
          <w:bCs/>
          <w:color w:val="1F2328"/>
          <w:kern w:val="0"/>
          <w:szCs w:val="22"/>
          <w14:ligatures w14:val="none"/>
        </w:rPr>
        <w:t>dynamicRouting-1.0</w:t>
      </w:r>
      <w:r w:rsidRPr="00A063E2">
        <w:rPr>
          <w:rFonts w:eastAsia="Times New Roman" w:cs="Arial"/>
          <w:color w:val="1F2328"/>
          <w:kern w:val="0"/>
          <w:szCs w:val="22"/>
          <w14:ligatures w14:val="none"/>
        </w:rPr>
        <w:t>”, provides the Dynamic Routing service, which dynamically retrieves routing information from the collective repository and delivers this information to the WebSphere plug-in.</w:t>
      </w:r>
    </w:p>
    <w:p w14:paraId="44CE068E"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To configure dynamic routing for a Liberty collective, you need to perform the following tasks:</w:t>
      </w:r>
    </w:p>
    <w:p w14:paraId="2EDE4F47" w14:textId="77777777" w:rsidR="00A063E2" w:rsidRPr="00A063E2" w:rsidRDefault="00A063E2" w:rsidP="00FB754B">
      <w:pPr>
        <w:numPr>
          <w:ilvl w:val="0"/>
          <w:numId w:val="15"/>
        </w:numPr>
        <w:spacing w:before="240" w:after="240"/>
        <w:rPr>
          <w:rFonts w:eastAsia="Times New Roman" w:cs="Arial"/>
          <w:color w:val="1F2328"/>
          <w:kern w:val="0"/>
          <w:szCs w:val="22"/>
          <w14:ligatures w14:val="none"/>
        </w:rPr>
      </w:pPr>
      <w:r w:rsidRPr="00A063E2">
        <w:rPr>
          <w:rFonts w:eastAsia="Times New Roman" w:cs="Arial"/>
          <w:b/>
          <w:bCs/>
          <w:color w:val="1F2328"/>
          <w:kern w:val="0"/>
          <w:szCs w:val="22"/>
          <w14:ligatures w14:val="none"/>
        </w:rPr>
        <w:t xml:space="preserve">Add dynamicRouting-1.0 feature to the Collective </w:t>
      </w:r>
      <w:proofErr w:type="gramStart"/>
      <w:r w:rsidRPr="00A063E2">
        <w:rPr>
          <w:rFonts w:eastAsia="Times New Roman" w:cs="Arial"/>
          <w:b/>
          <w:bCs/>
          <w:color w:val="1F2328"/>
          <w:kern w:val="0"/>
          <w:szCs w:val="22"/>
          <w14:ligatures w14:val="none"/>
        </w:rPr>
        <w:t>controller</w:t>
      </w:r>
      <w:proofErr w:type="gramEnd"/>
    </w:p>
    <w:p w14:paraId="21941A88"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This feature must be added to the Collective Controller’s server.xml file.</w:t>
      </w:r>
    </w:p>
    <w:p w14:paraId="49CA8EAD" w14:textId="77777777" w:rsidR="00A063E2" w:rsidRPr="00A063E2" w:rsidRDefault="00A063E2" w:rsidP="00FB754B">
      <w:pPr>
        <w:numPr>
          <w:ilvl w:val="0"/>
          <w:numId w:val="15"/>
        </w:numPr>
        <w:spacing w:before="240" w:after="240"/>
        <w:rPr>
          <w:rFonts w:eastAsia="Times New Roman" w:cs="Arial"/>
          <w:color w:val="1F2328"/>
          <w:kern w:val="0"/>
          <w:szCs w:val="22"/>
          <w14:ligatures w14:val="none"/>
        </w:rPr>
      </w:pPr>
      <w:r w:rsidRPr="00A063E2">
        <w:rPr>
          <w:rFonts w:eastAsia="Times New Roman" w:cs="Arial"/>
          <w:b/>
          <w:bCs/>
          <w:color w:val="1F2328"/>
          <w:kern w:val="0"/>
          <w:szCs w:val="22"/>
          <w14:ligatures w14:val="none"/>
        </w:rPr>
        <w:t>Create a Plug-in configuration file for the HTTP Server</w:t>
      </w:r>
    </w:p>
    <w:p w14:paraId="7AD05052"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The “</w:t>
      </w:r>
      <w:proofErr w:type="spellStart"/>
      <w:r w:rsidRPr="00A063E2">
        <w:rPr>
          <w:rFonts w:eastAsia="Times New Roman" w:cs="Arial"/>
          <w:color w:val="1F2328"/>
          <w:kern w:val="0"/>
          <w:szCs w:val="22"/>
          <w14:ligatures w14:val="none"/>
        </w:rPr>
        <w:t>dynamicRouting</w:t>
      </w:r>
      <w:proofErr w:type="spellEnd"/>
      <w:r w:rsidRPr="00A063E2">
        <w:rPr>
          <w:rFonts w:eastAsia="Times New Roman" w:cs="Arial"/>
          <w:color w:val="1F2328"/>
          <w:kern w:val="0"/>
          <w:szCs w:val="22"/>
          <w14:ligatures w14:val="none"/>
        </w:rPr>
        <w:t xml:space="preserve"> setup” command generates the “keystore” and “plug-in configuration files” required for dynamic routing.</w:t>
      </w:r>
    </w:p>
    <w:p w14:paraId="24A652F3" w14:textId="77777777" w:rsidR="00A063E2" w:rsidRPr="00A063E2" w:rsidRDefault="00A063E2" w:rsidP="00FB754B">
      <w:pPr>
        <w:numPr>
          <w:ilvl w:val="0"/>
          <w:numId w:val="15"/>
        </w:numPr>
        <w:spacing w:before="240" w:after="240"/>
        <w:rPr>
          <w:rFonts w:eastAsia="Times New Roman" w:cs="Arial"/>
          <w:color w:val="1F2328"/>
          <w:kern w:val="0"/>
          <w:szCs w:val="22"/>
          <w14:ligatures w14:val="none"/>
        </w:rPr>
      </w:pPr>
      <w:r w:rsidRPr="00A063E2">
        <w:rPr>
          <w:rFonts w:eastAsia="Times New Roman" w:cs="Arial"/>
          <w:b/>
          <w:bCs/>
          <w:color w:val="1F2328"/>
          <w:kern w:val="0"/>
          <w:szCs w:val="22"/>
          <w14:ligatures w14:val="none"/>
        </w:rPr>
        <w:t xml:space="preserve">Establish a secure connection between the plug-in and the collective </w:t>
      </w:r>
      <w:proofErr w:type="gramStart"/>
      <w:r w:rsidRPr="00A063E2">
        <w:rPr>
          <w:rFonts w:eastAsia="Times New Roman" w:cs="Arial"/>
          <w:b/>
          <w:bCs/>
          <w:color w:val="1F2328"/>
          <w:kern w:val="0"/>
          <w:szCs w:val="22"/>
          <w14:ligatures w14:val="none"/>
        </w:rPr>
        <w:t>controller</w:t>
      </w:r>
      <w:proofErr w:type="gramEnd"/>
    </w:p>
    <w:p w14:paraId="1BC9032E"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The generated plug-in configuration file and keys must be copied to the appropriate locations to establish the secure connection.</w:t>
      </w:r>
    </w:p>
    <w:p w14:paraId="098BB975" w14:textId="77777777" w:rsidR="00A063E2" w:rsidRPr="00A063E2" w:rsidRDefault="00A063E2" w:rsidP="00A063E2">
      <w:pPr>
        <w:spacing w:before="360" w:after="240"/>
        <w:outlineLvl w:val="2"/>
        <w:rPr>
          <w:rFonts w:eastAsia="Times New Roman" w:cs="Arial"/>
          <w:b/>
          <w:bCs/>
          <w:color w:val="1F2328"/>
          <w:kern w:val="0"/>
          <w:szCs w:val="22"/>
          <w14:ligatures w14:val="none"/>
        </w:rPr>
      </w:pPr>
      <w:r w:rsidRPr="00A063E2">
        <w:rPr>
          <w:rFonts w:eastAsia="Times New Roman" w:cs="Arial"/>
          <w:b/>
          <w:bCs/>
          <w:color w:val="1F2328"/>
          <w:kern w:val="0"/>
          <w:szCs w:val="22"/>
          <w14:ligatures w14:val="none"/>
        </w:rPr>
        <w:t>The high-level steps to configure Dynamic Routing are listed below, as described in the IBM documentation:</w:t>
      </w:r>
    </w:p>
    <w:p w14:paraId="49AE32A0" w14:textId="77777777" w:rsidR="00A063E2" w:rsidRPr="00A063E2" w:rsidRDefault="00A063E2" w:rsidP="00FB754B">
      <w:pPr>
        <w:numPr>
          <w:ilvl w:val="0"/>
          <w:numId w:val="16"/>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 xml:space="preserve">Enable Dynamic Routing in the controller by adding the dynamicRouting-1.0 feature to the collective controller server.xml </w:t>
      </w:r>
      <w:proofErr w:type="gramStart"/>
      <w:r w:rsidRPr="00A063E2">
        <w:rPr>
          <w:rFonts w:eastAsia="Times New Roman" w:cs="Arial"/>
          <w:color w:val="1F2328"/>
          <w:kern w:val="0"/>
          <w:szCs w:val="22"/>
          <w14:ligatures w14:val="none"/>
        </w:rPr>
        <w:t>file</w:t>
      </w:r>
      <w:proofErr w:type="gramEnd"/>
    </w:p>
    <w:p w14:paraId="3AD8F918" w14:textId="77777777" w:rsidR="00A063E2" w:rsidRPr="00A063E2" w:rsidRDefault="00A063E2" w:rsidP="00FB754B">
      <w:pPr>
        <w:numPr>
          <w:ilvl w:val="0"/>
          <w:numId w:val="16"/>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 xml:space="preserve">Ensure the Controller server is started, once dynamic routing is </w:t>
      </w:r>
      <w:proofErr w:type="gramStart"/>
      <w:r w:rsidRPr="00A063E2">
        <w:rPr>
          <w:rFonts w:eastAsia="Times New Roman" w:cs="Arial"/>
          <w:color w:val="1F2328"/>
          <w:kern w:val="0"/>
          <w:szCs w:val="22"/>
          <w14:ligatures w14:val="none"/>
        </w:rPr>
        <w:t>enabled</w:t>
      </w:r>
      <w:proofErr w:type="gramEnd"/>
    </w:p>
    <w:p w14:paraId="30D8E6CF" w14:textId="77777777" w:rsidR="00A063E2" w:rsidRPr="00A063E2" w:rsidRDefault="00A063E2" w:rsidP="00FB754B">
      <w:pPr>
        <w:numPr>
          <w:ilvl w:val="0"/>
          <w:numId w:val="16"/>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Run the “</w:t>
      </w:r>
      <w:r w:rsidRPr="00A063E2">
        <w:rPr>
          <w:rFonts w:eastAsia="Times New Roman" w:cs="Arial"/>
          <w:b/>
          <w:bCs/>
          <w:color w:val="1F2328"/>
          <w:kern w:val="0"/>
          <w:szCs w:val="22"/>
          <w14:ligatures w14:val="none"/>
        </w:rPr>
        <w:t>dynamic routing setup</w:t>
      </w:r>
      <w:r w:rsidRPr="00A063E2">
        <w:rPr>
          <w:rFonts w:eastAsia="Times New Roman" w:cs="Arial"/>
          <w:color w:val="1F2328"/>
          <w:kern w:val="0"/>
          <w:szCs w:val="22"/>
          <w14:ligatures w14:val="none"/>
        </w:rPr>
        <w:t xml:space="preserve">” command from the controller server, which generates the keystore and plug-in configuration </w:t>
      </w:r>
      <w:proofErr w:type="gramStart"/>
      <w:r w:rsidRPr="00A063E2">
        <w:rPr>
          <w:rFonts w:eastAsia="Times New Roman" w:cs="Arial"/>
          <w:color w:val="1F2328"/>
          <w:kern w:val="0"/>
          <w:szCs w:val="22"/>
          <w14:ligatures w14:val="none"/>
        </w:rPr>
        <w:t>files</w:t>
      </w:r>
      <w:proofErr w:type="gramEnd"/>
    </w:p>
    <w:p w14:paraId="0C1B6BEB" w14:textId="77777777" w:rsidR="00A063E2" w:rsidRPr="00A063E2" w:rsidRDefault="00A063E2" w:rsidP="00FB754B">
      <w:pPr>
        <w:numPr>
          <w:ilvl w:val="0"/>
          <w:numId w:val="16"/>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Copy the generated plugin-</w:t>
      </w:r>
      <w:proofErr w:type="gramStart"/>
      <w:r w:rsidRPr="00A063E2">
        <w:rPr>
          <w:rFonts w:eastAsia="Times New Roman" w:cs="Arial"/>
          <w:color w:val="1F2328"/>
          <w:kern w:val="0"/>
          <w:szCs w:val="22"/>
          <w14:ligatures w14:val="none"/>
        </w:rPr>
        <w:t>key.p</w:t>
      </w:r>
      <w:proofErr w:type="gramEnd"/>
      <w:r w:rsidRPr="00A063E2">
        <w:rPr>
          <w:rFonts w:eastAsia="Times New Roman" w:cs="Arial"/>
          <w:color w:val="1F2328"/>
          <w:kern w:val="0"/>
          <w:szCs w:val="22"/>
          <w14:ligatures w14:val="none"/>
        </w:rPr>
        <w:t>12 and plugin-cfg.xml files to a temporary directory on the web server host</w:t>
      </w:r>
    </w:p>
    <w:p w14:paraId="1307CC3F" w14:textId="77777777" w:rsidR="00A063E2" w:rsidRPr="00A063E2" w:rsidRDefault="00A063E2" w:rsidP="00FB754B">
      <w:pPr>
        <w:numPr>
          <w:ilvl w:val="0"/>
          <w:numId w:val="16"/>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Convert the keystore to Certificate Management System (CMS) format, which is the supported format for the HTTP Server</w:t>
      </w:r>
    </w:p>
    <w:p w14:paraId="2D33575E" w14:textId="4FCC2762" w:rsidR="00A063E2" w:rsidRPr="00A063E2" w:rsidRDefault="00A063E2" w:rsidP="00FB754B">
      <w:pPr>
        <w:numPr>
          <w:ilvl w:val="0"/>
          <w:numId w:val="16"/>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Copy the generated plug-in files to the H</w:t>
      </w:r>
      <w:r w:rsidR="00D8580B">
        <w:rPr>
          <w:rFonts w:eastAsia="Times New Roman" w:cs="Arial"/>
          <w:color w:val="1F2328"/>
          <w:kern w:val="0"/>
          <w:szCs w:val="22"/>
          <w14:ligatures w14:val="none"/>
        </w:rPr>
        <w:t>TTP</w:t>
      </w:r>
      <w:r w:rsidRPr="00A063E2">
        <w:rPr>
          <w:rFonts w:eastAsia="Times New Roman" w:cs="Arial"/>
          <w:color w:val="1F2328"/>
          <w:kern w:val="0"/>
          <w:szCs w:val="22"/>
          <w14:ligatures w14:val="none"/>
        </w:rPr>
        <w:t xml:space="preserve"> </w:t>
      </w:r>
      <w:r w:rsidR="00D8580B">
        <w:rPr>
          <w:rFonts w:eastAsia="Times New Roman" w:cs="Arial"/>
          <w:color w:val="1F2328"/>
          <w:kern w:val="0"/>
          <w:szCs w:val="22"/>
          <w14:ligatures w14:val="none"/>
        </w:rPr>
        <w:t>S</w:t>
      </w:r>
      <w:r w:rsidRPr="00A063E2">
        <w:rPr>
          <w:rFonts w:eastAsia="Times New Roman" w:cs="Arial"/>
          <w:color w:val="1F2328"/>
          <w:kern w:val="0"/>
          <w:szCs w:val="22"/>
          <w14:ligatures w14:val="none"/>
        </w:rPr>
        <w:t>erver</w:t>
      </w:r>
    </w:p>
    <w:p w14:paraId="25AB79C2" w14:textId="77777777" w:rsidR="00A063E2" w:rsidRPr="00A063E2" w:rsidRDefault="00A063E2" w:rsidP="00FB754B">
      <w:pPr>
        <w:numPr>
          <w:ilvl w:val="0"/>
          <w:numId w:val="16"/>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Start the HTTP Server</w:t>
      </w:r>
    </w:p>
    <w:p w14:paraId="774D876D" w14:textId="77777777" w:rsidR="00A063E2" w:rsidRPr="00A063E2" w:rsidRDefault="00A063E2" w:rsidP="00A063E2">
      <w:pPr>
        <w:spacing w:before="360" w:after="240"/>
        <w:outlineLvl w:val="2"/>
        <w:rPr>
          <w:rFonts w:eastAsia="Times New Roman" w:cs="Arial"/>
          <w:b/>
          <w:bCs/>
          <w:color w:val="1F2328"/>
          <w:kern w:val="0"/>
          <w:szCs w:val="22"/>
          <w14:ligatures w14:val="none"/>
        </w:rPr>
      </w:pPr>
      <w:r w:rsidRPr="00A063E2">
        <w:rPr>
          <w:rFonts w:eastAsia="Times New Roman" w:cs="Arial"/>
          <w:b/>
          <w:bCs/>
          <w:color w:val="1F2328"/>
          <w:kern w:val="0"/>
          <w:szCs w:val="22"/>
          <w14:ligatures w14:val="none"/>
        </w:rPr>
        <w:t>Setup Dynamic Routing</w:t>
      </w:r>
    </w:p>
    <w:p w14:paraId="74514AD8"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In this section, you will use an automation script, which we provide in the lab environment, to perform the steps described above to setup and configure Dynamic Routing.</w:t>
      </w:r>
    </w:p>
    <w:p w14:paraId="6DB1302F" w14:textId="3B70E120" w:rsidR="00A063E2" w:rsidRPr="00A063E2" w:rsidRDefault="00A063E2" w:rsidP="00FB754B">
      <w:pPr>
        <w:numPr>
          <w:ilvl w:val="0"/>
          <w:numId w:val="17"/>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lastRenderedPageBreak/>
        <w:t>Run the setupDynamicRouting.sh script shown below</w:t>
      </w:r>
      <w:r w:rsidR="007A2B2B">
        <w:rPr>
          <w:rFonts w:eastAsia="Times New Roman" w:cs="Arial"/>
          <w:color w:val="1F2328"/>
          <w:kern w:val="0"/>
          <w:szCs w:val="22"/>
          <w14:ligatures w14:val="none"/>
        </w:rPr>
        <w:t xml:space="preserve"> in the same command shell you </w:t>
      </w:r>
      <w:proofErr w:type="gramStart"/>
      <w:r w:rsidR="007A2B2B">
        <w:rPr>
          <w:rFonts w:eastAsia="Times New Roman" w:cs="Arial"/>
          <w:color w:val="1F2328"/>
          <w:kern w:val="0"/>
          <w:szCs w:val="22"/>
          <w14:ligatures w14:val="none"/>
        </w:rPr>
        <w:t>used previously,</w:t>
      </w:r>
      <w:proofErr w:type="gramEnd"/>
      <w:r w:rsidRPr="00A063E2">
        <w:rPr>
          <w:rFonts w:eastAsia="Times New Roman" w:cs="Arial"/>
          <w:color w:val="1F2328"/>
          <w:kern w:val="0"/>
          <w:szCs w:val="22"/>
          <w14:ligatures w14:val="none"/>
        </w:rPr>
        <w:t xml:space="preserve"> to setup the plugin configuration for dynamic routing.</w:t>
      </w:r>
    </w:p>
    <w:p w14:paraId="419274AF"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The </w:t>
      </w:r>
      <w:r w:rsidRPr="00A063E2">
        <w:rPr>
          <w:rFonts w:eastAsia="Times New Roman" w:cs="Arial"/>
          <w:b/>
          <w:bCs/>
          <w:color w:val="1F2328"/>
          <w:kern w:val="0"/>
          <w:szCs w:val="22"/>
          <w14:ligatures w14:val="none"/>
        </w:rPr>
        <w:t>setupDynamicRouting.sh</w:t>
      </w:r>
      <w:r w:rsidRPr="00A063E2">
        <w:rPr>
          <w:rFonts w:eastAsia="Times New Roman" w:cs="Arial"/>
          <w:color w:val="1F2328"/>
          <w:kern w:val="0"/>
          <w:szCs w:val="22"/>
          <w14:ligatures w14:val="none"/>
        </w:rPr>
        <w:t> script performs all the tasks described above which configures dynamic routing in the collective</w:t>
      </w:r>
    </w:p>
    <w:p w14:paraId="0B96D4A3" w14:textId="77777777" w:rsidR="00457291" w:rsidRDefault="00457291"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2A932FEC" w14:textId="72ADAB70" w:rsidR="00A063E2" w:rsidRDefault="00A063E2"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r w:rsidRPr="00A063E2">
        <w:rPr>
          <w:rFonts w:eastAsia="Times New Roman" w:cs="Arial"/>
          <w:color w:val="FFFFFF" w:themeColor="background1"/>
          <w:kern w:val="0"/>
          <w:szCs w:val="22"/>
          <w:bdr w:val="none" w:sz="0" w:space="0" w:color="auto" w:frame="1"/>
          <w14:ligatures w14:val="none"/>
        </w:rPr>
        <w:t>/home/techzone/liberty_admin_pot/lab-scripts/setupDynamicRouting.sh</w:t>
      </w:r>
    </w:p>
    <w:p w14:paraId="1AF564BC" w14:textId="77777777" w:rsidR="00457291" w:rsidRPr="00A063E2" w:rsidRDefault="00457291"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6BA23C1C"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Once the command is completed, the pug-in configuration files are created and configured for the IHS server.</w:t>
      </w:r>
    </w:p>
    <w:p w14:paraId="49E8F409" w14:textId="3158B118"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10D626CC" wp14:editId="43F5D987">
            <wp:extent cx="4931044" cy="1161113"/>
            <wp:effectExtent l="0" t="0" r="0" b="0"/>
            <wp:docPr id="1088836858" name="Picture 83"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36858" name="Picture 83" descr="Text 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8210" cy="1169865"/>
                    </a:xfrm>
                    <a:prstGeom prst="rect">
                      <a:avLst/>
                    </a:prstGeom>
                    <a:noFill/>
                    <a:ln>
                      <a:noFill/>
                    </a:ln>
                  </pic:spPr>
                </pic:pic>
              </a:graphicData>
            </a:graphic>
          </wp:inline>
        </w:drawing>
      </w:r>
    </w:p>
    <w:p w14:paraId="08E6CC79"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b/>
          <w:bCs/>
          <w:color w:val="1F2328"/>
          <w:kern w:val="0"/>
          <w:szCs w:val="22"/>
          <w14:ligatures w14:val="none"/>
        </w:rPr>
        <w:t>Dynamic routing in the Liberty Collective is now ready to use!</w:t>
      </w:r>
    </w:p>
    <w:p w14:paraId="193EF136" w14:textId="77777777" w:rsidR="00A063E2" w:rsidRPr="00A063E2" w:rsidRDefault="00A063E2" w:rsidP="00A063E2">
      <w:pPr>
        <w:spacing w:before="360" w:after="240"/>
        <w:outlineLvl w:val="2"/>
        <w:rPr>
          <w:rFonts w:eastAsia="Times New Roman" w:cs="Arial"/>
          <w:b/>
          <w:bCs/>
          <w:color w:val="1F2328"/>
          <w:kern w:val="0"/>
          <w:szCs w:val="22"/>
          <w14:ligatures w14:val="none"/>
        </w:rPr>
      </w:pPr>
      <w:r w:rsidRPr="00A063E2">
        <w:rPr>
          <w:rFonts w:eastAsia="Times New Roman" w:cs="Arial"/>
          <w:b/>
          <w:bCs/>
          <w:color w:val="1F2328"/>
          <w:kern w:val="0"/>
          <w:szCs w:val="22"/>
          <w14:ligatures w14:val="none"/>
        </w:rPr>
        <w:t xml:space="preserve">Examine the generated “plugin-cfg.xml” </w:t>
      </w:r>
      <w:proofErr w:type="gramStart"/>
      <w:r w:rsidRPr="00A063E2">
        <w:rPr>
          <w:rFonts w:eastAsia="Times New Roman" w:cs="Arial"/>
          <w:b/>
          <w:bCs/>
          <w:color w:val="1F2328"/>
          <w:kern w:val="0"/>
          <w:szCs w:val="22"/>
          <w14:ligatures w14:val="none"/>
        </w:rPr>
        <w:t>file</w:t>
      </w:r>
      <w:proofErr w:type="gramEnd"/>
    </w:p>
    <w:p w14:paraId="1EB86163"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The </w:t>
      </w:r>
      <w:r w:rsidRPr="00A063E2">
        <w:rPr>
          <w:rFonts w:eastAsia="Times New Roman" w:cs="Arial"/>
          <w:b/>
          <w:bCs/>
          <w:color w:val="1F2328"/>
          <w:kern w:val="0"/>
          <w:szCs w:val="22"/>
          <w14:ligatures w14:val="none"/>
        </w:rPr>
        <w:t>plugin-cfg.xml</w:t>
      </w:r>
      <w:r w:rsidRPr="00A063E2">
        <w:rPr>
          <w:rFonts w:eastAsia="Times New Roman" w:cs="Arial"/>
          <w:color w:val="1F2328"/>
          <w:kern w:val="0"/>
          <w:szCs w:val="22"/>
          <w14:ligatures w14:val="none"/>
        </w:rPr>
        <w:t> file contains configuration information that determines how the web server plug-in forwards requests to the Liberty servers in the collective.</w:t>
      </w:r>
    </w:p>
    <w:p w14:paraId="227CD25B"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The plugin only needs to connect to the Collective Controller to get topology information. It does not need to know the host/port of the application servers.</w:t>
      </w:r>
    </w:p>
    <w:p w14:paraId="299EBA29"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The plugin-cfg.xml file is in the following directory:</w:t>
      </w:r>
    </w:p>
    <w:p w14:paraId="49588D36" w14:textId="77777777" w:rsidR="00A063E2" w:rsidRPr="00A063E2" w:rsidRDefault="00A063E2" w:rsidP="00A063E2">
      <w:pPr>
        <w:rPr>
          <w:rFonts w:eastAsia="Times New Roman" w:cs="Arial"/>
          <w:kern w:val="0"/>
          <w:szCs w:val="22"/>
          <w14:ligatures w14:val="none"/>
        </w:rPr>
      </w:pPr>
      <w:r w:rsidRPr="00A063E2">
        <w:rPr>
          <w:rFonts w:eastAsia="Times New Roman" w:cs="Arial"/>
          <w:b/>
          <w:bCs/>
          <w:kern w:val="0"/>
          <w:szCs w:val="22"/>
          <w14:ligatures w14:val="none"/>
        </w:rPr>
        <w:t>/opt/IBM/WebSphere/Plugins/config/webserver1</w:t>
      </w:r>
    </w:p>
    <w:p w14:paraId="652E340C" w14:textId="77777777" w:rsidR="00A063E2" w:rsidRPr="00A063E2" w:rsidRDefault="00A063E2" w:rsidP="00FB754B">
      <w:pPr>
        <w:numPr>
          <w:ilvl w:val="0"/>
          <w:numId w:val="18"/>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Examine the generated </w:t>
      </w:r>
      <w:proofErr w:type="gramStart"/>
      <w:r w:rsidRPr="00A063E2">
        <w:rPr>
          <w:rFonts w:eastAsia="Times New Roman" w:cs="Arial"/>
          <w:b/>
          <w:bCs/>
          <w:color w:val="1F2328"/>
          <w:kern w:val="0"/>
          <w:szCs w:val="22"/>
          <w14:ligatures w14:val="none"/>
        </w:rPr>
        <w:t>plugin-cfg.xml</w:t>
      </w:r>
      <w:proofErr w:type="gramEnd"/>
    </w:p>
    <w:p w14:paraId="0396037F" w14:textId="77777777" w:rsidR="00457291" w:rsidRDefault="00457291"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388F8B9F" w14:textId="1E677F94" w:rsidR="00A063E2" w:rsidRDefault="00A063E2"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roofErr w:type="spellStart"/>
      <w:r w:rsidRPr="00A063E2">
        <w:rPr>
          <w:rFonts w:eastAsia="Times New Roman" w:cs="Arial"/>
          <w:color w:val="FFFFFF" w:themeColor="background1"/>
          <w:kern w:val="0"/>
          <w:szCs w:val="22"/>
          <w:bdr w:val="none" w:sz="0" w:space="0" w:color="auto" w:frame="1"/>
          <w14:ligatures w14:val="none"/>
        </w:rPr>
        <w:t>gedit</w:t>
      </w:r>
      <w:proofErr w:type="spellEnd"/>
      <w:r w:rsidRPr="00A063E2">
        <w:rPr>
          <w:rFonts w:eastAsia="Times New Roman" w:cs="Arial"/>
          <w:color w:val="FFFFFF" w:themeColor="background1"/>
          <w:kern w:val="0"/>
          <w:szCs w:val="22"/>
          <w:bdr w:val="none" w:sz="0" w:space="0" w:color="auto" w:frame="1"/>
          <w14:ligatures w14:val="none"/>
        </w:rPr>
        <w:t xml:space="preserve"> /opt/IBM/WebSphere/Plugins/config/webserver1/plugin-cfg.xml</w:t>
      </w:r>
    </w:p>
    <w:p w14:paraId="794184A5" w14:textId="77777777" w:rsidR="00457291" w:rsidRPr="00A063E2" w:rsidRDefault="00457291"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75EC35BD"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With Dynamic Routing, HTTP requests are sent to members of Liberty collectives without regenerating the WebSphere plug-in configuration file when the environment changes.</w:t>
      </w:r>
    </w:p>
    <w:p w14:paraId="0280990A" w14:textId="74795307" w:rsidR="00457291" w:rsidRDefault="00457291" w:rsidP="00457291">
      <w:pPr>
        <w:spacing w:after="240"/>
        <w:ind w:left="720"/>
        <w:rPr>
          <w:rFonts w:eastAsia="Times New Roman" w:cs="Arial"/>
          <w:kern w:val="0"/>
          <w:szCs w:val="22"/>
          <w14:ligatures w14:val="none"/>
        </w:rPr>
      </w:pPr>
      <w:r w:rsidRPr="00A063E2">
        <w:rPr>
          <w:rFonts w:eastAsia="Times New Roman" w:cs="Arial"/>
          <w:b/>
          <w:bCs/>
          <w:kern w:val="0"/>
          <w:szCs w:val="22"/>
          <w14:ligatures w14:val="none"/>
        </w:rPr>
        <w:t>Note:</w:t>
      </w:r>
      <w:r>
        <w:rPr>
          <w:rFonts w:eastAsia="Times New Roman" w:cs="Arial"/>
          <w:kern w:val="0"/>
          <w:szCs w:val="22"/>
          <w14:ligatures w14:val="none"/>
        </w:rPr>
        <w:t xml:space="preserve"> </w:t>
      </w:r>
      <w:r w:rsidRPr="00A063E2">
        <w:rPr>
          <w:rFonts w:eastAsia="Times New Roman" w:cs="Arial"/>
          <w:kern w:val="0"/>
          <w:szCs w:val="22"/>
          <w14:ligatures w14:val="none"/>
        </w:rPr>
        <w:t>The plugin-cfg.xml no does not contain the host and port information for the application servers</w:t>
      </w:r>
      <w:r w:rsidR="007A2B2B">
        <w:rPr>
          <w:rFonts w:eastAsia="Times New Roman" w:cs="Arial"/>
          <w:kern w:val="0"/>
          <w:szCs w:val="22"/>
          <w14:ligatures w14:val="none"/>
        </w:rPr>
        <w:t xml:space="preserve"> or the application URL, etc</w:t>
      </w:r>
      <w:r w:rsidR="00B75409">
        <w:rPr>
          <w:rFonts w:eastAsia="Times New Roman" w:cs="Arial"/>
          <w:kern w:val="0"/>
          <w:szCs w:val="22"/>
          <w14:ligatures w14:val="none"/>
        </w:rPr>
        <w:t>.</w:t>
      </w:r>
      <w:r w:rsidR="007A2B2B">
        <w:rPr>
          <w:rFonts w:eastAsia="Times New Roman" w:cs="Arial"/>
          <w:kern w:val="0"/>
          <w:szCs w:val="22"/>
          <w14:ligatures w14:val="none"/>
        </w:rPr>
        <w:t xml:space="preserve"> as is the case with the static HTTP server plugin</w:t>
      </w:r>
      <w:r w:rsidRPr="00A063E2">
        <w:rPr>
          <w:rFonts w:eastAsia="Times New Roman" w:cs="Arial"/>
          <w:kern w:val="0"/>
          <w:szCs w:val="22"/>
          <w14:ligatures w14:val="none"/>
        </w:rPr>
        <w:t>.</w:t>
      </w:r>
      <w:r>
        <w:rPr>
          <w:rFonts w:eastAsia="Times New Roman" w:cs="Arial"/>
          <w:kern w:val="0"/>
          <w:szCs w:val="22"/>
          <w14:ligatures w14:val="none"/>
        </w:rPr>
        <w:t xml:space="preserve"> </w:t>
      </w:r>
      <w:r w:rsidRPr="00A063E2">
        <w:rPr>
          <w:rFonts w:eastAsia="Times New Roman" w:cs="Arial"/>
          <w:kern w:val="0"/>
          <w:szCs w:val="22"/>
          <w14:ligatures w14:val="none"/>
        </w:rPr>
        <w:t>Instead, the plugin-cfg.xml contains the host and port information for the collective controller which provides the application and application server information dynamically to the plugin</w:t>
      </w:r>
      <w:r>
        <w:rPr>
          <w:rFonts w:eastAsia="Times New Roman" w:cs="Arial"/>
          <w:kern w:val="0"/>
          <w:szCs w:val="22"/>
          <w14:ligatures w14:val="none"/>
        </w:rPr>
        <w:t>.</w:t>
      </w:r>
    </w:p>
    <w:p w14:paraId="5E77128F" w14:textId="331D34D5" w:rsidR="00A063E2" w:rsidRPr="00A063E2" w:rsidRDefault="00A063E2" w:rsidP="00457291">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lastRenderedPageBreak/>
        <w:t>When servers, cluster members, applications, or virtual hosts are added, removed, started, stopped, or modified; the new information is dynamically delivered to the WebSphere plug-in from the Liberty Collective Controller.</w:t>
      </w:r>
    </w:p>
    <w:p w14:paraId="190FF2E9"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In this configuration, requests are routed based on up-to-date information.</w:t>
      </w:r>
    </w:p>
    <w:p w14:paraId="13E68AE5" w14:textId="4ADBCCC7"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1419FE58" wp14:editId="1215241C">
            <wp:extent cx="4285281" cy="3083937"/>
            <wp:effectExtent l="0" t="0" r="0" b="2540"/>
            <wp:docPr id="274469700" name="Picture 8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69700" name="Picture 81" descr="A screenshot of a computer program&#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3601" cy="3104317"/>
                    </a:xfrm>
                    <a:prstGeom prst="rect">
                      <a:avLst/>
                    </a:prstGeom>
                    <a:noFill/>
                    <a:ln>
                      <a:noFill/>
                    </a:ln>
                  </pic:spPr>
                </pic:pic>
              </a:graphicData>
            </a:graphic>
          </wp:inline>
        </w:drawing>
      </w:r>
    </w:p>
    <w:p w14:paraId="0E6B3A27" w14:textId="77777777" w:rsidR="00A063E2" w:rsidRPr="00A063E2" w:rsidRDefault="00A063E2" w:rsidP="00FB754B">
      <w:pPr>
        <w:numPr>
          <w:ilvl w:val="0"/>
          <w:numId w:val="18"/>
        </w:numPr>
        <w:spacing w:before="240" w:after="240"/>
        <w:rPr>
          <w:rFonts w:eastAsia="Times New Roman" w:cs="Arial"/>
          <w:color w:val="1F2328"/>
          <w:kern w:val="0"/>
          <w:szCs w:val="22"/>
          <w14:ligatures w14:val="none"/>
        </w:rPr>
      </w:pPr>
      <w:r w:rsidRPr="00A063E2">
        <w:rPr>
          <w:rFonts w:eastAsia="Times New Roman" w:cs="Arial"/>
          <w:b/>
          <w:bCs/>
          <w:color w:val="1F2328"/>
          <w:kern w:val="0"/>
          <w:szCs w:val="22"/>
          <w14:ligatures w14:val="none"/>
        </w:rPr>
        <w:t>Close</w:t>
      </w:r>
      <w:r w:rsidRPr="00A063E2">
        <w:rPr>
          <w:rFonts w:eastAsia="Times New Roman" w:cs="Arial"/>
          <w:color w:val="1F2328"/>
          <w:kern w:val="0"/>
          <w:szCs w:val="22"/>
          <w14:ligatures w14:val="none"/>
        </w:rPr>
        <w:t> the </w:t>
      </w:r>
      <w:proofErr w:type="spellStart"/>
      <w:r w:rsidRPr="00A063E2">
        <w:rPr>
          <w:rFonts w:eastAsia="Times New Roman" w:cs="Arial"/>
          <w:b/>
          <w:bCs/>
          <w:color w:val="1F2328"/>
          <w:kern w:val="0"/>
          <w:szCs w:val="22"/>
          <w14:ligatures w14:val="none"/>
        </w:rPr>
        <w:t>gedit</w:t>
      </w:r>
      <w:proofErr w:type="spellEnd"/>
      <w:r w:rsidRPr="00A063E2">
        <w:rPr>
          <w:rFonts w:eastAsia="Times New Roman" w:cs="Arial"/>
          <w:color w:val="1F2328"/>
          <w:kern w:val="0"/>
          <w:szCs w:val="22"/>
          <w14:ligatures w14:val="none"/>
        </w:rPr>
        <w:t> editor. DO NOT SAVE ANY CHANGES!</w:t>
      </w:r>
    </w:p>
    <w:p w14:paraId="42A29E2B" w14:textId="77777777" w:rsidR="00A063E2" w:rsidRPr="00A063E2" w:rsidRDefault="00A063E2" w:rsidP="00A063E2">
      <w:pPr>
        <w:spacing w:before="360" w:after="240"/>
        <w:outlineLvl w:val="2"/>
        <w:rPr>
          <w:rFonts w:eastAsia="Times New Roman" w:cs="Arial"/>
          <w:b/>
          <w:bCs/>
          <w:color w:val="1F2328"/>
          <w:kern w:val="0"/>
          <w:szCs w:val="22"/>
          <w14:ligatures w14:val="none"/>
        </w:rPr>
      </w:pPr>
      <w:r w:rsidRPr="00A063E2">
        <w:rPr>
          <w:rFonts w:eastAsia="Times New Roman" w:cs="Arial"/>
          <w:b/>
          <w:bCs/>
          <w:color w:val="1F2328"/>
          <w:kern w:val="0"/>
          <w:szCs w:val="22"/>
          <w14:ligatures w14:val="none"/>
        </w:rPr>
        <w:t>Examine the Web Server’s “</w:t>
      </w:r>
      <w:proofErr w:type="spellStart"/>
      <w:r w:rsidRPr="00A063E2">
        <w:rPr>
          <w:rFonts w:eastAsia="Times New Roman" w:cs="Arial"/>
          <w:b/>
          <w:bCs/>
          <w:color w:val="1F2328"/>
          <w:kern w:val="0"/>
          <w:szCs w:val="22"/>
          <w14:ligatures w14:val="none"/>
        </w:rPr>
        <w:t>httpd.conf</w:t>
      </w:r>
      <w:proofErr w:type="spellEnd"/>
      <w:r w:rsidRPr="00A063E2">
        <w:rPr>
          <w:rFonts w:eastAsia="Times New Roman" w:cs="Arial"/>
          <w:b/>
          <w:bCs/>
          <w:color w:val="1F2328"/>
          <w:kern w:val="0"/>
          <w:szCs w:val="22"/>
          <w14:ligatures w14:val="none"/>
        </w:rPr>
        <w:t xml:space="preserve">” </w:t>
      </w:r>
      <w:proofErr w:type="gramStart"/>
      <w:r w:rsidRPr="00A063E2">
        <w:rPr>
          <w:rFonts w:eastAsia="Times New Roman" w:cs="Arial"/>
          <w:b/>
          <w:bCs/>
          <w:color w:val="1F2328"/>
          <w:kern w:val="0"/>
          <w:szCs w:val="22"/>
          <w14:ligatures w14:val="none"/>
        </w:rPr>
        <w:t>file</w:t>
      </w:r>
      <w:proofErr w:type="gramEnd"/>
    </w:p>
    <w:p w14:paraId="739AB3B5"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The </w:t>
      </w:r>
      <w:proofErr w:type="spellStart"/>
      <w:r w:rsidRPr="00A063E2">
        <w:rPr>
          <w:rFonts w:eastAsia="Times New Roman" w:cs="Arial"/>
          <w:b/>
          <w:bCs/>
          <w:color w:val="1F2328"/>
          <w:kern w:val="0"/>
          <w:szCs w:val="22"/>
          <w14:ligatures w14:val="none"/>
        </w:rPr>
        <w:t>httpd.conf</w:t>
      </w:r>
      <w:proofErr w:type="spellEnd"/>
      <w:r w:rsidRPr="00A063E2">
        <w:rPr>
          <w:rFonts w:eastAsia="Times New Roman" w:cs="Arial"/>
          <w:color w:val="1F2328"/>
          <w:kern w:val="0"/>
          <w:szCs w:val="22"/>
          <w14:ligatures w14:val="none"/>
        </w:rPr>
        <w:t> file contains the HTTP Server configuration.</w:t>
      </w:r>
    </w:p>
    <w:p w14:paraId="10ED09AA"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 xml:space="preserve">The WebSphere plug-in module is loaded by appending configuration to the </w:t>
      </w:r>
      <w:proofErr w:type="spellStart"/>
      <w:r w:rsidRPr="00A063E2">
        <w:rPr>
          <w:rFonts w:eastAsia="Times New Roman" w:cs="Arial"/>
          <w:color w:val="1F2328"/>
          <w:kern w:val="0"/>
          <w:szCs w:val="22"/>
          <w14:ligatures w14:val="none"/>
        </w:rPr>
        <w:t>httpd.conf</w:t>
      </w:r>
      <w:proofErr w:type="spellEnd"/>
      <w:r w:rsidRPr="00A063E2">
        <w:rPr>
          <w:rFonts w:eastAsia="Times New Roman" w:cs="Arial"/>
          <w:color w:val="1F2328"/>
          <w:kern w:val="0"/>
          <w:szCs w:val="22"/>
          <w14:ligatures w14:val="none"/>
        </w:rPr>
        <w:t xml:space="preserve"> file in the web server.</w:t>
      </w:r>
    </w:p>
    <w:p w14:paraId="7098693D"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 xml:space="preserve">The web server’s </w:t>
      </w:r>
      <w:proofErr w:type="spellStart"/>
      <w:r w:rsidRPr="00A063E2">
        <w:rPr>
          <w:rFonts w:eastAsia="Times New Roman" w:cs="Arial"/>
          <w:color w:val="1F2328"/>
          <w:kern w:val="0"/>
          <w:szCs w:val="22"/>
          <w14:ligatures w14:val="none"/>
        </w:rPr>
        <w:t>httpd.conf</w:t>
      </w:r>
      <w:proofErr w:type="spellEnd"/>
      <w:r w:rsidRPr="00A063E2">
        <w:rPr>
          <w:rFonts w:eastAsia="Times New Roman" w:cs="Arial"/>
          <w:color w:val="1F2328"/>
          <w:kern w:val="0"/>
          <w:szCs w:val="22"/>
          <w14:ligatures w14:val="none"/>
        </w:rPr>
        <w:t xml:space="preserve"> file is in the following directory:</w:t>
      </w:r>
    </w:p>
    <w:p w14:paraId="220A48FD" w14:textId="77777777" w:rsidR="00A063E2" w:rsidRPr="00A063E2" w:rsidRDefault="00A063E2" w:rsidP="00A063E2">
      <w:pPr>
        <w:rPr>
          <w:rFonts w:eastAsia="Times New Roman" w:cs="Arial"/>
          <w:kern w:val="0"/>
          <w:szCs w:val="22"/>
          <w14:ligatures w14:val="none"/>
        </w:rPr>
      </w:pPr>
      <w:r w:rsidRPr="00A063E2">
        <w:rPr>
          <w:rFonts w:eastAsia="Times New Roman" w:cs="Arial"/>
          <w:b/>
          <w:bCs/>
          <w:kern w:val="0"/>
          <w:szCs w:val="22"/>
          <w14:ligatures w14:val="none"/>
        </w:rPr>
        <w:t>/opt/IBM/</w:t>
      </w:r>
      <w:proofErr w:type="spellStart"/>
      <w:r w:rsidRPr="00A063E2">
        <w:rPr>
          <w:rFonts w:eastAsia="Times New Roman" w:cs="Arial"/>
          <w:b/>
          <w:bCs/>
          <w:kern w:val="0"/>
          <w:szCs w:val="22"/>
          <w14:ligatures w14:val="none"/>
        </w:rPr>
        <w:t>HTTPServer</w:t>
      </w:r>
      <w:proofErr w:type="spellEnd"/>
      <w:r w:rsidRPr="00A063E2">
        <w:rPr>
          <w:rFonts w:eastAsia="Times New Roman" w:cs="Arial"/>
          <w:b/>
          <w:bCs/>
          <w:kern w:val="0"/>
          <w:szCs w:val="22"/>
          <w14:ligatures w14:val="none"/>
        </w:rPr>
        <w:t>/conf</w:t>
      </w:r>
    </w:p>
    <w:p w14:paraId="7F9EE740" w14:textId="77777777" w:rsidR="00A063E2" w:rsidRPr="00A063E2" w:rsidRDefault="00A063E2" w:rsidP="00FB754B">
      <w:pPr>
        <w:numPr>
          <w:ilvl w:val="0"/>
          <w:numId w:val="19"/>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Examine the generated </w:t>
      </w:r>
      <w:proofErr w:type="spellStart"/>
      <w:r w:rsidRPr="00A063E2">
        <w:rPr>
          <w:rFonts w:eastAsia="Times New Roman" w:cs="Arial"/>
          <w:b/>
          <w:bCs/>
          <w:color w:val="1F2328"/>
          <w:kern w:val="0"/>
          <w:szCs w:val="22"/>
          <w14:ligatures w14:val="none"/>
        </w:rPr>
        <w:t>httpd.conf</w:t>
      </w:r>
      <w:proofErr w:type="spellEnd"/>
      <w:r w:rsidRPr="00A063E2">
        <w:rPr>
          <w:rFonts w:eastAsia="Times New Roman" w:cs="Arial"/>
          <w:color w:val="1F2328"/>
          <w:kern w:val="0"/>
          <w:szCs w:val="22"/>
          <w14:ligatures w14:val="none"/>
        </w:rPr>
        <w:t> </w:t>
      </w:r>
      <w:proofErr w:type="gramStart"/>
      <w:r w:rsidRPr="00A063E2">
        <w:rPr>
          <w:rFonts w:eastAsia="Times New Roman" w:cs="Arial"/>
          <w:color w:val="1F2328"/>
          <w:kern w:val="0"/>
          <w:szCs w:val="22"/>
          <w14:ligatures w14:val="none"/>
        </w:rPr>
        <w:t>file</w:t>
      </w:r>
      <w:proofErr w:type="gramEnd"/>
    </w:p>
    <w:p w14:paraId="643D5C48" w14:textId="77777777" w:rsidR="00457291" w:rsidRDefault="00457291"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0E1A7E2F" w14:textId="40750493" w:rsidR="00A063E2" w:rsidRDefault="00A063E2"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roofErr w:type="spellStart"/>
      <w:r w:rsidRPr="00A063E2">
        <w:rPr>
          <w:rFonts w:eastAsia="Times New Roman" w:cs="Arial"/>
          <w:color w:val="FFFFFF" w:themeColor="background1"/>
          <w:kern w:val="0"/>
          <w:szCs w:val="22"/>
          <w:bdr w:val="none" w:sz="0" w:space="0" w:color="auto" w:frame="1"/>
          <w14:ligatures w14:val="none"/>
        </w:rPr>
        <w:t>gedit</w:t>
      </w:r>
      <w:proofErr w:type="spellEnd"/>
      <w:r w:rsidRPr="00A063E2">
        <w:rPr>
          <w:rFonts w:eastAsia="Times New Roman" w:cs="Arial"/>
          <w:color w:val="FFFFFF" w:themeColor="background1"/>
          <w:kern w:val="0"/>
          <w:szCs w:val="22"/>
          <w:bdr w:val="none" w:sz="0" w:space="0" w:color="auto" w:frame="1"/>
          <w14:ligatures w14:val="none"/>
        </w:rPr>
        <w:t xml:space="preserve"> /opt/IBM/</w:t>
      </w:r>
      <w:proofErr w:type="spellStart"/>
      <w:r w:rsidRPr="00A063E2">
        <w:rPr>
          <w:rFonts w:eastAsia="Times New Roman" w:cs="Arial"/>
          <w:color w:val="FFFFFF" w:themeColor="background1"/>
          <w:kern w:val="0"/>
          <w:szCs w:val="22"/>
          <w:bdr w:val="none" w:sz="0" w:space="0" w:color="auto" w:frame="1"/>
          <w14:ligatures w14:val="none"/>
        </w:rPr>
        <w:t>HTTPServer</w:t>
      </w:r>
      <w:proofErr w:type="spellEnd"/>
      <w:r w:rsidRPr="00A063E2">
        <w:rPr>
          <w:rFonts w:eastAsia="Times New Roman" w:cs="Arial"/>
          <w:color w:val="FFFFFF" w:themeColor="background1"/>
          <w:kern w:val="0"/>
          <w:szCs w:val="22"/>
          <w:bdr w:val="none" w:sz="0" w:space="0" w:color="auto" w:frame="1"/>
          <w14:ligatures w14:val="none"/>
        </w:rPr>
        <w:t>/conf/</w:t>
      </w:r>
      <w:proofErr w:type="spellStart"/>
      <w:r w:rsidRPr="00A063E2">
        <w:rPr>
          <w:rFonts w:eastAsia="Times New Roman" w:cs="Arial"/>
          <w:color w:val="FFFFFF" w:themeColor="background1"/>
          <w:kern w:val="0"/>
          <w:szCs w:val="22"/>
          <w:bdr w:val="none" w:sz="0" w:space="0" w:color="auto" w:frame="1"/>
          <w14:ligatures w14:val="none"/>
        </w:rPr>
        <w:t>httpd.conf</w:t>
      </w:r>
      <w:proofErr w:type="spellEnd"/>
    </w:p>
    <w:p w14:paraId="1F082247" w14:textId="77777777" w:rsidR="00457291" w:rsidRPr="00A063E2" w:rsidRDefault="00457291"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29679556"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 xml:space="preserve">a. Scroll to the last line of the </w:t>
      </w:r>
      <w:proofErr w:type="spellStart"/>
      <w:r w:rsidRPr="00A063E2">
        <w:rPr>
          <w:rFonts w:eastAsia="Times New Roman" w:cs="Arial"/>
          <w:color w:val="1F2328"/>
          <w:kern w:val="0"/>
          <w:szCs w:val="22"/>
          <w14:ligatures w14:val="none"/>
        </w:rPr>
        <w:t>httpd.conf</w:t>
      </w:r>
      <w:proofErr w:type="spellEnd"/>
      <w:r w:rsidRPr="00A063E2">
        <w:rPr>
          <w:rFonts w:eastAsia="Times New Roman" w:cs="Arial"/>
          <w:color w:val="1F2328"/>
          <w:kern w:val="0"/>
          <w:szCs w:val="22"/>
          <w14:ligatures w14:val="none"/>
        </w:rPr>
        <w:t xml:space="preserve"> file, which is the configuration to load the WebSphere plugin module.</w:t>
      </w:r>
    </w:p>
    <w:p w14:paraId="05D8C9EE"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b. Notice the configuration points to the </w:t>
      </w:r>
      <w:r w:rsidRPr="00A063E2">
        <w:rPr>
          <w:rFonts w:eastAsia="Times New Roman" w:cs="Arial"/>
          <w:b/>
          <w:bCs/>
          <w:color w:val="1F2328"/>
          <w:kern w:val="0"/>
          <w:szCs w:val="22"/>
          <w14:ligatures w14:val="none"/>
        </w:rPr>
        <w:t>plugin-cfg.xml</w:t>
      </w:r>
      <w:r w:rsidRPr="00A063E2">
        <w:rPr>
          <w:rFonts w:eastAsia="Times New Roman" w:cs="Arial"/>
          <w:color w:val="1F2328"/>
          <w:kern w:val="0"/>
          <w:szCs w:val="22"/>
          <w14:ligatures w14:val="none"/>
        </w:rPr>
        <w:t> file, which is used to determine how to direct the http requests to the Liberty servers in the collective.</w:t>
      </w:r>
    </w:p>
    <w:p w14:paraId="68C76016" w14:textId="623120D0"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443F440C" wp14:editId="38497F8D">
            <wp:extent cx="4755397" cy="657932"/>
            <wp:effectExtent l="0" t="0" r="0" b="2540"/>
            <wp:docPr id="1439789262" name="Picture 8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89262" name="Picture 80" descr="A picture containing text, screenshot, line, fo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0775" cy="679429"/>
                    </a:xfrm>
                    <a:prstGeom prst="rect">
                      <a:avLst/>
                    </a:prstGeom>
                    <a:noFill/>
                    <a:ln>
                      <a:noFill/>
                    </a:ln>
                  </pic:spPr>
                </pic:pic>
              </a:graphicData>
            </a:graphic>
          </wp:inline>
        </w:drawing>
      </w:r>
    </w:p>
    <w:p w14:paraId="43BE27C6" w14:textId="77777777" w:rsidR="00A063E2" w:rsidRPr="00A063E2" w:rsidRDefault="00A063E2" w:rsidP="00FB754B">
      <w:pPr>
        <w:numPr>
          <w:ilvl w:val="0"/>
          <w:numId w:val="19"/>
        </w:numPr>
        <w:spacing w:before="240" w:after="240"/>
        <w:rPr>
          <w:rFonts w:eastAsia="Times New Roman" w:cs="Arial"/>
          <w:color w:val="1F2328"/>
          <w:kern w:val="0"/>
          <w:szCs w:val="22"/>
          <w14:ligatures w14:val="none"/>
        </w:rPr>
      </w:pPr>
      <w:r w:rsidRPr="00A063E2">
        <w:rPr>
          <w:rFonts w:eastAsia="Times New Roman" w:cs="Arial"/>
          <w:b/>
          <w:bCs/>
          <w:color w:val="1F2328"/>
          <w:kern w:val="0"/>
          <w:szCs w:val="22"/>
          <w14:ligatures w14:val="none"/>
        </w:rPr>
        <w:t>Close</w:t>
      </w:r>
      <w:r w:rsidRPr="00A063E2">
        <w:rPr>
          <w:rFonts w:eastAsia="Times New Roman" w:cs="Arial"/>
          <w:color w:val="1F2328"/>
          <w:kern w:val="0"/>
          <w:szCs w:val="22"/>
          <w14:ligatures w14:val="none"/>
        </w:rPr>
        <w:t> the </w:t>
      </w:r>
      <w:proofErr w:type="spellStart"/>
      <w:r w:rsidRPr="00A063E2">
        <w:rPr>
          <w:rFonts w:eastAsia="Times New Roman" w:cs="Arial"/>
          <w:b/>
          <w:bCs/>
          <w:color w:val="1F2328"/>
          <w:kern w:val="0"/>
          <w:szCs w:val="22"/>
          <w14:ligatures w14:val="none"/>
        </w:rPr>
        <w:t>gedit</w:t>
      </w:r>
      <w:proofErr w:type="spellEnd"/>
      <w:r w:rsidRPr="00A063E2">
        <w:rPr>
          <w:rFonts w:eastAsia="Times New Roman" w:cs="Arial"/>
          <w:color w:val="1F2328"/>
          <w:kern w:val="0"/>
          <w:szCs w:val="22"/>
          <w14:ligatures w14:val="none"/>
        </w:rPr>
        <w:t xml:space="preserve"> editor. </w:t>
      </w:r>
      <w:r w:rsidRPr="00B75409">
        <w:rPr>
          <w:rFonts w:eastAsia="Times New Roman" w:cs="Arial"/>
          <w:b/>
          <w:bCs/>
          <w:color w:val="1F2328"/>
          <w:kern w:val="0"/>
          <w:szCs w:val="22"/>
          <w14:ligatures w14:val="none"/>
        </w:rPr>
        <w:t>DO NOT SAVE ANY CHANGES</w:t>
      </w:r>
      <w:r w:rsidRPr="00A063E2">
        <w:rPr>
          <w:rFonts w:eastAsia="Times New Roman" w:cs="Arial"/>
          <w:color w:val="1F2328"/>
          <w:kern w:val="0"/>
          <w:szCs w:val="22"/>
          <w14:ligatures w14:val="none"/>
        </w:rPr>
        <w:t>!</w:t>
      </w:r>
    </w:p>
    <w:p w14:paraId="3E1EF64D" w14:textId="77777777" w:rsidR="00710BF5" w:rsidRDefault="00710BF5">
      <w:pPr>
        <w:rPr>
          <w:rFonts w:eastAsia="Times New Roman" w:cs="Arial"/>
          <w:b/>
          <w:bCs/>
          <w:color w:val="1F2328"/>
          <w:kern w:val="0"/>
          <w:szCs w:val="22"/>
          <w14:ligatures w14:val="none"/>
        </w:rPr>
      </w:pPr>
      <w:r>
        <w:rPr>
          <w:rFonts w:eastAsia="Times New Roman" w:cs="Arial"/>
          <w:b/>
          <w:bCs/>
          <w:color w:val="1F2328"/>
          <w:kern w:val="0"/>
          <w:szCs w:val="22"/>
          <w14:ligatures w14:val="none"/>
        </w:rPr>
        <w:br w:type="page"/>
      </w:r>
    </w:p>
    <w:p w14:paraId="556AB7DD" w14:textId="4885551C" w:rsidR="00A063E2" w:rsidRPr="00A063E2" w:rsidRDefault="00A063E2" w:rsidP="00A063E2">
      <w:pPr>
        <w:spacing w:before="360" w:after="240"/>
        <w:outlineLvl w:val="1"/>
        <w:rPr>
          <w:rFonts w:eastAsia="Times New Roman" w:cs="Arial"/>
          <w:b/>
          <w:bCs/>
          <w:color w:val="1F2328"/>
          <w:kern w:val="0"/>
          <w:szCs w:val="22"/>
          <w14:ligatures w14:val="none"/>
        </w:rPr>
      </w:pPr>
      <w:r w:rsidRPr="00A063E2">
        <w:rPr>
          <w:rFonts w:eastAsia="Times New Roman" w:cs="Arial"/>
          <w:b/>
          <w:bCs/>
          <w:color w:val="1F2328"/>
          <w:kern w:val="0"/>
          <w:szCs w:val="22"/>
          <w14:ligatures w14:val="none"/>
        </w:rPr>
        <w:lastRenderedPageBreak/>
        <w:t xml:space="preserve">Part </w:t>
      </w:r>
      <w:r w:rsidR="00457291">
        <w:rPr>
          <w:rFonts w:eastAsia="Times New Roman" w:cs="Arial"/>
          <w:b/>
          <w:bCs/>
          <w:color w:val="1F2328"/>
          <w:kern w:val="0"/>
          <w:szCs w:val="22"/>
          <w14:ligatures w14:val="none"/>
        </w:rPr>
        <w:t>7</w:t>
      </w:r>
      <w:r w:rsidRPr="00A063E2">
        <w:rPr>
          <w:rFonts w:eastAsia="Times New Roman" w:cs="Arial"/>
          <w:b/>
          <w:bCs/>
          <w:color w:val="1F2328"/>
          <w:kern w:val="0"/>
          <w:szCs w:val="22"/>
          <w14:ligatures w14:val="none"/>
        </w:rPr>
        <w:t>: Testing the Dynamic Routing Features</w:t>
      </w:r>
    </w:p>
    <w:p w14:paraId="7A1C8A33"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In this section, you are going to test the dynamic routing you configured for the Liberty collective.</w:t>
      </w:r>
    </w:p>
    <w:p w14:paraId="33EEBC77"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You are going to conduct two testing scenarios:</w:t>
      </w:r>
    </w:p>
    <w:p w14:paraId="68C0F779" w14:textId="77777777" w:rsidR="00A063E2" w:rsidRPr="00A063E2" w:rsidRDefault="00A063E2" w:rsidP="00FB754B">
      <w:pPr>
        <w:numPr>
          <w:ilvl w:val="0"/>
          <w:numId w:val="20"/>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In the first test case, you are using the </w:t>
      </w:r>
      <w:r w:rsidRPr="00A063E2">
        <w:rPr>
          <w:rFonts w:eastAsia="Times New Roman" w:cs="Arial"/>
          <w:b/>
          <w:bCs/>
          <w:color w:val="1F2328"/>
          <w:kern w:val="0"/>
          <w:szCs w:val="22"/>
          <w14:ligatures w14:val="none"/>
        </w:rPr>
        <w:t>PlantsByWebSphere</w:t>
      </w:r>
      <w:r w:rsidRPr="00A063E2">
        <w:rPr>
          <w:rFonts w:eastAsia="Times New Roman" w:cs="Arial"/>
          <w:color w:val="1F2328"/>
          <w:kern w:val="0"/>
          <w:szCs w:val="22"/>
          <w14:ligatures w14:val="none"/>
        </w:rPr>
        <w:t> application to test the high availability of the application and verify you can always access the application directly from the IHS server if at least one of the member servers is running.</w:t>
      </w:r>
    </w:p>
    <w:p w14:paraId="4DE2B96B" w14:textId="77777777" w:rsidR="00A063E2" w:rsidRPr="00A063E2" w:rsidRDefault="00A063E2" w:rsidP="00A063E2">
      <w:pPr>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When you stop one of the app servers, the dynamic routing automatically redirects the traffic to another surviving app server without any user intervention or application interruption.</w:t>
      </w:r>
    </w:p>
    <w:p w14:paraId="0DF01D42" w14:textId="77777777" w:rsidR="00A063E2" w:rsidRPr="00A063E2" w:rsidRDefault="00A063E2" w:rsidP="00FB754B">
      <w:pPr>
        <w:numPr>
          <w:ilvl w:val="0"/>
          <w:numId w:val="20"/>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The second test case demonstrates round robin load balancing and the dynamic routing distributes traffic to the collective members based on their workloads.</w:t>
      </w:r>
    </w:p>
    <w:p w14:paraId="4F9F2938" w14:textId="77777777" w:rsidR="00A063E2" w:rsidRPr="00A063E2" w:rsidRDefault="00A063E2" w:rsidP="00A063E2">
      <w:pPr>
        <w:spacing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The </w:t>
      </w:r>
      <w:proofErr w:type="spellStart"/>
      <w:r w:rsidRPr="00A063E2">
        <w:rPr>
          <w:rFonts w:eastAsia="Times New Roman" w:cs="Arial"/>
          <w:b/>
          <w:bCs/>
          <w:color w:val="1F2328"/>
          <w:kern w:val="0"/>
          <w:szCs w:val="22"/>
          <w14:ligatures w14:val="none"/>
        </w:rPr>
        <w:t>WhereAmI</w:t>
      </w:r>
      <w:proofErr w:type="spellEnd"/>
      <w:r w:rsidRPr="00A063E2">
        <w:rPr>
          <w:rFonts w:eastAsia="Times New Roman" w:cs="Arial"/>
          <w:color w:val="1F2328"/>
          <w:kern w:val="0"/>
          <w:szCs w:val="22"/>
          <w14:ligatures w14:val="none"/>
        </w:rPr>
        <w:t> application is used in this testing because it does NOT use sticky sessions, whereas the PlantsByWebSphere application does.</w:t>
      </w:r>
    </w:p>
    <w:p w14:paraId="27FD24AF" w14:textId="77777777" w:rsidR="00A063E2" w:rsidRPr="00A063E2" w:rsidRDefault="00A063E2" w:rsidP="00A063E2">
      <w:pPr>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When you refresh the application URL link in the web browser window, you can see the dynamic routing performs round-robin style routing among the servers.</w:t>
      </w:r>
    </w:p>
    <w:p w14:paraId="35751129" w14:textId="77777777" w:rsidR="00A063E2" w:rsidRPr="00A063E2" w:rsidRDefault="00A063E2" w:rsidP="00A063E2">
      <w:pPr>
        <w:spacing w:before="360" w:after="240"/>
        <w:outlineLvl w:val="2"/>
        <w:rPr>
          <w:rFonts w:eastAsia="Times New Roman" w:cs="Arial"/>
          <w:b/>
          <w:bCs/>
          <w:color w:val="1F2328"/>
          <w:kern w:val="0"/>
          <w:szCs w:val="22"/>
          <w14:ligatures w14:val="none"/>
        </w:rPr>
      </w:pPr>
      <w:r w:rsidRPr="00A063E2">
        <w:rPr>
          <w:rFonts w:eastAsia="Times New Roman" w:cs="Arial"/>
          <w:b/>
          <w:bCs/>
          <w:color w:val="1F2328"/>
          <w:kern w:val="0"/>
          <w:szCs w:val="22"/>
          <w14:ligatures w14:val="none"/>
        </w:rPr>
        <w:t>Test Case 1:</w:t>
      </w:r>
    </w:p>
    <w:p w14:paraId="67202596"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This test case uses PlantsByWebSphere application. The design of this application uses HTTP Sessions to store application state in the internal http session object. By default, the http session object is local to the Liberty server, and not persisted in any external store.</w:t>
      </w:r>
    </w:p>
    <w:p w14:paraId="574EE793"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WebSphere traditional and WebSphere Liberty use a JSESSIONID in this case, which identifies the server handing the request that includes uses an http session. Then on subsequent transactions or requests, the JSESSIONID is read by the web server plugin, and requests continue to be routed to the SAME server.</w:t>
      </w:r>
    </w:p>
    <w:p w14:paraId="0916C474"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If the server handing the requests goes down, then the web server plugin will redirect the requests to any surviving servers.</w:t>
      </w:r>
    </w:p>
    <w:p w14:paraId="497B45A5"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However, without session persistence configured, any session data is lost, such as items in a shopping cart, or login cookies, etc.</w:t>
      </w:r>
    </w:p>
    <w:p w14:paraId="192BAAED" w14:textId="77777777" w:rsidR="00A063E2" w:rsidRPr="00A063E2" w:rsidRDefault="00A063E2" w:rsidP="00FB754B">
      <w:pPr>
        <w:numPr>
          <w:ilvl w:val="0"/>
          <w:numId w:val="21"/>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To access the </w:t>
      </w:r>
      <w:r w:rsidRPr="00A063E2">
        <w:rPr>
          <w:rFonts w:eastAsia="Times New Roman" w:cs="Arial"/>
          <w:b/>
          <w:bCs/>
          <w:color w:val="1F2328"/>
          <w:kern w:val="0"/>
          <w:szCs w:val="22"/>
          <w14:ligatures w14:val="none"/>
        </w:rPr>
        <w:t>PlantsByWebSphere</w:t>
      </w:r>
      <w:r w:rsidRPr="00A063E2">
        <w:rPr>
          <w:rFonts w:eastAsia="Times New Roman" w:cs="Arial"/>
          <w:color w:val="1F2328"/>
          <w:kern w:val="0"/>
          <w:szCs w:val="22"/>
          <w14:ligatures w14:val="none"/>
        </w:rPr>
        <w:t xml:space="preserve"> application through </w:t>
      </w:r>
      <w:r w:rsidRPr="00A063E2">
        <w:rPr>
          <w:rFonts w:eastAsia="Times New Roman" w:cs="Arial"/>
          <w:b/>
          <w:bCs/>
          <w:color w:val="1F2328"/>
          <w:kern w:val="0"/>
          <w:szCs w:val="22"/>
          <w14:ligatures w14:val="none"/>
        </w:rPr>
        <w:t xml:space="preserve">IHS </w:t>
      </w:r>
      <w:r w:rsidRPr="00A063E2">
        <w:rPr>
          <w:rFonts w:eastAsia="Times New Roman" w:cs="Arial"/>
          <w:color w:val="1F2328"/>
          <w:kern w:val="0"/>
          <w:szCs w:val="22"/>
          <w14:ligatures w14:val="none"/>
        </w:rPr>
        <w:t>server and plugin, open a new browser window and enter the application URL as:</w:t>
      </w:r>
    </w:p>
    <w:p w14:paraId="3B4913B9" w14:textId="77777777" w:rsidR="00A063E2" w:rsidRPr="00A063E2" w:rsidRDefault="00A063E2" w:rsidP="0045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b/>
          <w:bCs/>
          <w:color w:val="1F2328"/>
          <w:kern w:val="0"/>
          <w:szCs w:val="22"/>
          <w:bdr w:val="none" w:sz="0" w:space="0" w:color="auto" w:frame="1"/>
          <w14:ligatures w14:val="none"/>
        </w:rPr>
      </w:pPr>
      <w:r w:rsidRPr="00A063E2">
        <w:rPr>
          <w:rFonts w:eastAsia="Times New Roman" w:cs="Arial"/>
          <w:b/>
          <w:bCs/>
          <w:color w:val="1F2328"/>
          <w:kern w:val="0"/>
          <w:szCs w:val="22"/>
          <w:bdr w:val="none" w:sz="0" w:space="0" w:color="auto" w:frame="1"/>
          <w14:ligatures w14:val="none"/>
        </w:rPr>
        <w:t>https//server0.gym.lan:8443/PlantsByWebSphere</w:t>
      </w:r>
    </w:p>
    <w:p w14:paraId="7D8680F0"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The application “</w:t>
      </w:r>
      <w:r w:rsidRPr="00A063E2">
        <w:rPr>
          <w:rFonts w:eastAsia="Times New Roman" w:cs="Arial"/>
          <w:b/>
          <w:bCs/>
          <w:color w:val="1F2328"/>
          <w:kern w:val="0"/>
          <w:szCs w:val="22"/>
          <w14:ligatures w14:val="none"/>
        </w:rPr>
        <w:t xml:space="preserve">Home” </w:t>
      </w:r>
      <w:r w:rsidRPr="00D8580B">
        <w:rPr>
          <w:rFonts w:eastAsia="Times New Roman" w:cs="Arial"/>
          <w:color w:val="1F2328"/>
          <w:kern w:val="0"/>
          <w:szCs w:val="22"/>
          <w14:ligatures w14:val="none"/>
        </w:rPr>
        <w:t>page</w:t>
      </w:r>
      <w:r w:rsidRPr="00A063E2">
        <w:rPr>
          <w:rFonts w:eastAsia="Times New Roman" w:cs="Arial"/>
          <w:color w:val="1F2328"/>
          <w:kern w:val="0"/>
          <w:szCs w:val="22"/>
          <w14:ligatures w14:val="none"/>
        </w:rPr>
        <w:t> is displayed.</w:t>
      </w:r>
    </w:p>
    <w:p w14:paraId="2C0D6423" w14:textId="2B7C0DF6"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21306758" wp14:editId="5FF0ADE1">
            <wp:extent cx="4517181" cy="2764843"/>
            <wp:effectExtent l="0" t="0" r="4445" b="3810"/>
            <wp:docPr id="813631946" name="Picture 69"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31946" name="Picture 69" descr="Graphical user interface, website 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3071" cy="2774569"/>
                    </a:xfrm>
                    <a:prstGeom prst="rect">
                      <a:avLst/>
                    </a:prstGeom>
                    <a:noFill/>
                    <a:ln>
                      <a:noFill/>
                    </a:ln>
                  </pic:spPr>
                </pic:pic>
              </a:graphicData>
            </a:graphic>
          </wp:inline>
        </w:drawing>
      </w:r>
    </w:p>
    <w:p w14:paraId="18C74A64" w14:textId="77777777" w:rsidR="00A063E2" w:rsidRPr="00A063E2" w:rsidRDefault="00A063E2" w:rsidP="00FB754B">
      <w:pPr>
        <w:numPr>
          <w:ilvl w:val="0"/>
          <w:numId w:val="21"/>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You can navigate and visit different pages of the application. You can see that although the application is running on two Liberty servers with different HTTP/HTTPS ports, the dynamic routing function of the Liberty collective is able to direct the incoming traffic through the specified IHS server port (8080) to the application.</w:t>
      </w:r>
    </w:p>
    <w:p w14:paraId="307D903B" w14:textId="4097A739"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58F96D77" wp14:editId="67E785BD">
            <wp:extent cx="4522922" cy="2526748"/>
            <wp:effectExtent l="0" t="0" r="0" b="635"/>
            <wp:docPr id="1233256872"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6872" name="Picture 68" descr="A screenshot of a computer&#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4830" cy="2538987"/>
                    </a:xfrm>
                    <a:prstGeom prst="rect">
                      <a:avLst/>
                    </a:prstGeom>
                    <a:noFill/>
                    <a:ln>
                      <a:noFill/>
                    </a:ln>
                  </pic:spPr>
                </pic:pic>
              </a:graphicData>
            </a:graphic>
          </wp:inline>
        </w:drawing>
      </w:r>
    </w:p>
    <w:p w14:paraId="5C130039" w14:textId="77777777" w:rsidR="00A063E2" w:rsidRPr="00A063E2" w:rsidRDefault="00A063E2" w:rsidP="00FB754B">
      <w:pPr>
        <w:numPr>
          <w:ilvl w:val="0"/>
          <w:numId w:val="21"/>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Click the </w:t>
      </w:r>
      <w:r w:rsidRPr="00A063E2">
        <w:rPr>
          <w:rFonts w:eastAsia="Times New Roman" w:cs="Arial"/>
          <w:b/>
          <w:bCs/>
          <w:color w:val="1F2328"/>
          <w:kern w:val="0"/>
          <w:szCs w:val="22"/>
          <w14:ligatures w14:val="none"/>
        </w:rPr>
        <w:t>Help</w:t>
      </w:r>
      <w:r w:rsidRPr="00A063E2">
        <w:rPr>
          <w:rFonts w:eastAsia="Times New Roman" w:cs="Arial"/>
          <w:color w:val="1F2328"/>
          <w:kern w:val="0"/>
          <w:szCs w:val="22"/>
          <w14:ligatures w14:val="none"/>
        </w:rPr>
        <w:t> link to go to application </w:t>
      </w:r>
      <w:r w:rsidRPr="00A063E2">
        <w:rPr>
          <w:rFonts w:eastAsia="Times New Roman" w:cs="Arial"/>
          <w:b/>
          <w:bCs/>
          <w:color w:val="1F2328"/>
          <w:kern w:val="0"/>
          <w:szCs w:val="22"/>
          <w14:ligatures w14:val="none"/>
        </w:rPr>
        <w:t>Help</w:t>
      </w:r>
      <w:r w:rsidRPr="00A063E2">
        <w:rPr>
          <w:rFonts w:eastAsia="Times New Roman" w:cs="Arial"/>
          <w:color w:val="1F2328"/>
          <w:kern w:val="0"/>
          <w:szCs w:val="22"/>
          <w14:ligatures w14:val="none"/>
        </w:rPr>
        <w:t> page.</w:t>
      </w:r>
    </w:p>
    <w:p w14:paraId="5FFC6DE9" w14:textId="6A924E80"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73E9478B" wp14:editId="6C81F51F">
            <wp:extent cx="2653988" cy="985865"/>
            <wp:effectExtent l="0" t="0" r="635" b="5080"/>
            <wp:docPr id="2031076238" name="Picture 67" descr="A green and white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6238" name="Picture 67" descr="A green and white rectangle with white text&#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3233" cy="1000443"/>
                    </a:xfrm>
                    <a:prstGeom prst="rect">
                      <a:avLst/>
                    </a:prstGeom>
                    <a:noFill/>
                    <a:ln>
                      <a:noFill/>
                    </a:ln>
                  </pic:spPr>
                </pic:pic>
              </a:graphicData>
            </a:graphic>
          </wp:inline>
        </w:drawing>
      </w:r>
    </w:p>
    <w:p w14:paraId="7211705D"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The application Help page is displayed. On this page, you can see which Liberty server the request was routed.</w:t>
      </w:r>
    </w:p>
    <w:p w14:paraId="22108F21"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lastRenderedPageBreak/>
        <w:t>As showing in the screen shot below, the application is running from </w:t>
      </w:r>
      <w:r w:rsidRPr="00A063E2">
        <w:rPr>
          <w:rFonts w:eastAsia="Times New Roman" w:cs="Arial"/>
          <w:b/>
          <w:bCs/>
          <w:color w:val="1F2328"/>
          <w:kern w:val="0"/>
          <w:szCs w:val="22"/>
          <w14:ligatures w14:val="none"/>
        </w:rPr>
        <w:t>appServer2</w:t>
      </w:r>
      <w:r w:rsidRPr="00A063E2">
        <w:rPr>
          <w:rFonts w:eastAsia="Times New Roman" w:cs="Arial"/>
          <w:color w:val="1F2328"/>
          <w:kern w:val="0"/>
          <w:szCs w:val="22"/>
          <w14:ligatures w14:val="none"/>
        </w:rPr>
        <w:t> which might be different in your case.</w:t>
      </w:r>
    </w:p>
    <w:p w14:paraId="704FBBD4" w14:textId="42344F90"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576A8D1D" wp14:editId="327816E3">
            <wp:extent cx="4440264" cy="2781332"/>
            <wp:effectExtent l="0" t="0" r="5080" b="0"/>
            <wp:docPr id="205079794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97947" name="Picture 66"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956" cy="2792414"/>
                    </a:xfrm>
                    <a:prstGeom prst="rect">
                      <a:avLst/>
                    </a:prstGeom>
                    <a:noFill/>
                    <a:ln>
                      <a:noFill/>
                    </a:ln>
                  </pic:spPr>
                </pic:pic>
              </a:graphicData>
            </a:graphic>
          </wp:inline>
        </w:drawing>
      </w:r>
    </w:p>
    <w:p w14:paraId="3DE5A1DC" w14:textId="77777777" w:rsidR="00A063E2" w:rsidRPr="00A063E2" w:rsidRDefault="00A063E2" w:rsidP="00FB754B">
      <w:pPr>
        <w:numPr>
          <w:ilvl w:val="0"/>
          <w:numId w:val="21"/>
        </w:numPr>
        <w:spacing w:before="240" w:after="240"/>
        <w:rPr>
          <w:rFonts w:eastAsia="Times New Roman" w:cs="Arial"/>
          <w:color w:val="1F2328"/>
          <w:kern w:val="0"/>
          <w:szCs w:val="22"/>
          <w14:ligatures w14:val="none"/>
        </w:rPr>
      </w:pPr>
      <w:r w:rsidRPr="00A063E2">
        <w:rPr>
          <w:rFonts w:eastAsia="Times New Roman" w:cs="Arial"/>
          <w:b/>
          <w:bCs/>
          <w:color w:val="1F2328"/>
          <w:kern w:val="0"/>
          <w:szCs w:val="22"/>
          <w14:ligatures w14:val="none"/>
        </w:rPr>
        <w:t>Stop</w:t>
      </w:r>
      <w:r w:rsidRPr="00A063E2">
        <w:rPr>
          <w:rFonts w:eastAsia="Times New Roman" w:cs="Arial"/>
          <w:color w:val="1F2328"/>
          <w:kern w:val="0"/>
          <w:szCs w:val="22"/>
          <w14:ligatures w14:val="none"/>
        </w:rPr>
        <w:t> the Liberty server that is identified as handling the request, as shown on the PlantsByWebSphere application </w:t>
      </w:r>
      <w:r w:rsidRPr="00A063E2">
        <w:rPr>
          <w:rFonts w:eastAsia="Times New Roman" w:cs="Arial"/>
          <w:b/>
          <w:bCs/>
          <w:color w:val="1F2328"/>
          <w:kern w:val="0"/>
          <w:szCs w:val="22"/>
          <w14:ligatures w14:val="none"/>
        </w:rPr>
        <w:t>"Help"</w:t>
      </w:r>
      <w:r w:rsidRPr="00A063E2">
        <w:rPr>
          <w:rFonts w:eastAsia="Times New Roman" w:cs="Arial"/>
          <w:color w:val="1F2328"/>
          <w:kern w:val="0"/>
          <w:szCs w:val="22"/>
          <w14:ligatures w14:val="none"/>
        </w:rPr>
        <w:t> page.</w:t>
      </w:r>
    </w:p>
    <w:p w14:paraId="2D7F59DA" w14:textId="502DC90F"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a. Go back to Liberty collective </w:t>
      </w:r>
      <w:r w:rsidRPr="00A063E2">
        <w:rPr>
          <w:rFonts w:eastAsia="Times New Roman" w:cs="Arial"/>
          <w:b/>
          <w:bCs/>
          <w:color w:val="1F2328"/>
          <w:kern w:val="0"/>
          <w:szCs w:val="22"/>
          <w14:ligatures w14:val="none"/>
        </w:rPr>
        <w:t>Admin Center Servers</w:t>
      </w:r>
      <w:r w:rsidRPr="00A063E2">
        <w:rPr>
          <w:rFonts w:eastAsia="Times New Roman" w:cs="Arial"/>
          <w:color w:val="1F2328"/>
          <w:kern w:val="0"/>
          <w:szCs w:val="22"/>
          <w14:ligatures w14:val="none"/>
        </w:rPr>
        <w:t> page</w:t>
      </w:r>
      <w:r w:rsidR="003F15B4">
        <w:rPr>
          <w:rFonts w:eastAsia="Times New Roman" w:cs="Arial"/>
          <w:color w:val="1F2328"/>
          <w:kern w:val="0"/>
          <w:szCs w:val="22"/>
          <w14:ligatures w14:val="none"/>
        </w:rPr>
        <w:t>.</w:t>
      </w:r>
    </w:p>
    <w:p w14:paraId="09A6CD60"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b. </w:t>
      </w:r>
      <w:r w:rsidRPr="00A063E2">
        <w:rPr>
          <w:rFonts w:eastAsia="Times New Roman" w:cs="Arial"/>
          <w:b/>
          <w:bCs/>
          <w:color w:val="1F2328"/>
          <w:kern w:val="0"/>
          <w:szCs w:val="22"/>
          <w14:ligatures w14:val="none"/>
        </w:rPr>
        <w:t>Stop</w:t>
      </w:r>
      <w:r w:rsidRPr="00A063E2">
        <w:rPr>
          <w:rFonts w:eastAsia="Times New Roman" w:cs="Arial"/>
          <w:color w:val="1F2328"/>
          <w:kern w:val="0"/>
          <w:szCs w:val="22"/>
          <w14:ligatures w14:val="none"/>
        </w:rPr>
        <w:t> the server that was identified on the application Help page, as illustrated below:</w:t>
      </w:r>
    </w:p>
    <w:p w14:paraId="5F2192CC" w14:textId="79AEFAFD"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2DB487D9" wp14:editId="56491CBF">
            <wp:extent cx="4218122" cy="2270846"/>
            <wp:effectExtent l="0" t="0" r="0" b="2540"/>
            <wp:docPr id="1865891015" name="Picture 6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91015" name="Picture 65" descr="Graphical user interface, application 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3496" cy="2284506"/>
                    </a:xfrm>
                    <a:prstGeom prst="rect">
                      <a:avLst/>
                    </a:prstGeom>
                    <a:noFill/>
                    <a:ln>
                      <a:noFill/>
                    </a:ln>
                  </pic:spPr>
                </pic:pic>
              </a:graphicData>
            </a:graphic>
          </wp:inline>
        </w:drawing>
      </w:r>
    </w:p>
    <w:p w14:paraId="26097B6C"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If prompted, enter the Admin Center credentials as: </w:t>
      </w:r>
      <w:r w:rsidRPr="00A063E2">
        <w:rPr>
          <w:rFonts w:eastAsia="Times New Roman" w:cs="Arial"/>
          <w:b/>
          <w:bCs/>
          <w:color w:val="1F2328"/>
          <w:kern w:val="0"/>
          <w:szCs w:val="22"/>
          <w14:ligatures w14:val="none"/>
        </w:rPr>
        <w:t>admin / admin</w:t>
      </w:r>
      <w:r w:rsidRPr="00A063E2">
        <w:rPr>
          <w:rFonts w:eastAsia="Times New Roman" w:cs="Arial"/>
          <w:color w:val="1F2328"/>
          <w:kern w:val="0"/>
          <w:szCs w:val="22"/>
          <w14:ligatures w14:val="none"/>
        </w:rPr>
        <w:t>.</w:t>
      </w:r>
    </w:p>
    <w:p w14:paraId="54D09382"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The server is stopped.</w:t>
      </w:r>
    </w:p>
    <w:p w14:paraId="60B7C1AF" w14:textId="16576446"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01CC6268" wp14:editId="16E3C5EB">
            <wp:extent cx="4559346" cy="2501308"/>
            <wp:effectExtent l="0" t="0" r="0" b="635"/>
            <wp:docPr id="91771903" name="Picture 64" descr="Graphical user interface, application,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1903" name="Picture 64" descr="Graphical user interface, application, website 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6027" cy="2510459"/>
                    </a:xfrm>
                    <a:prstGeom prst="rect">
                      <a:avLst/>
                    </a:prstGeom>
                    <a:noFill/>
                    <a:ln>
                      <a:noFill/>
                    </a:ln>
                  </pic:spPr>
                </pic:pic>
              </a:graphicData>
            </a:graphic>
          </wp:inline>
        </w:drawing>
      </w:r>
    </w:p>
    <w:p w14:paraId="048E4027" w14:textId="77777777" w:rsidR="00A063E2" w:rsidRPr="00A063E2" w:rsidRDefault="00A063E2" w:rsidP="00FB754B">
      <w:pPr>
        <w:numPr>
          <w:ilvl w:val="0"/>
          <w:numId w:val="21"/>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From the </w:t>
      </w:r>
      <w:r w:rsidRPr="00A063E2">
        <w:rPr>
          <w:rFonts w:eastAsia="Times New Roman" w:cs="Arial"/>
          <w:b/>
          <w:bCs/>
          <w:color w:val="1F2328"/>
          <w:kern w:val="0"/>
          <w:szCs w:val="22"/>
          <w14:ligatures w14:val="none"/>
        </w:rPr>
        <w:t>PlantsByWebSphere</w:t>
      </w:r>
      <w:r w:rsidRPr="00A063E2">
        <w:rPr>
          <w:rFonts w:eastAsia="Times New Roman" w:cs="Arial"/>
          <w:color w:val="1F2328"/>
          <w:kern w:val="0"/>
          <w:szCs w:val="22"/>
          <w14:ligatures w14:val="none"/>
        </w:rPr>
        <w:t> application page, click the “</w:t>
      </w:r>
      <w:r w:rsidRPr="00A063E2">
        <w:rPr>
          <w:rFonts w:eastAsia="Times New Roman" w:cs="Arial"/>
          <w:b/>
          <w:bCs/>
          <w:color w:val="1F2328"/>
          <w:kern w:val="0"/>
          <w:szCs w:val="22"/>
          <w14:ligatures w14:val="none"/>
        </w:rPr>
        <w:t>Flowers</w:t>
      </w:r>
      <w:r w:rsidRPr="00A063E2">
        <w:rPr>
          <w:rFonts w:eastAsia="Times New Roman" w:cs="Arial"/>
          <w:color w:val="1F2328"/>
          <w:kern w:val="0"/>
          <w:szCs w:val="22"/>
          <w14:ligatures w14:val="none"/>
        </w:rPr>
        <w:t>” tab, to show the catalog of flowers.</w:t>
      </w:r>
    </w:p>
    <w:p w14:paraId="603FC905" w14:textId="6B63628B"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18E7E9B4" wp14:editId="33B6ED98">
            <wp:extent cx="3741646" cy="990208"/>
            <wp:effectExtent l="0" t="0" r="5080" b="635"/>
            <wp:docPr id="1966660640" name="Picture 6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60640" name="Picture 63" descr="A picture containing text, screenshot, font, li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5549" cy="999180"/>
                    </a:xfrm>
                    <a:prstGeom prst="rect">
                      <a:avLst/>
                    </a:prstGeom>
                    <a:noFill/>
                    <a:ln>
                      <a:noFill/>
                    </a:ln>
                  </pic:spPr>
                </pic:pic>
              </a:graphicData>
            </a:graphic>
          </wp:inline>
        </w:drawing>
      </w:r>
    </w:p>
    <w:p w14:paraId="0A0FAF25" w14:textId="5D5FAF23" w:rsidR="00A063E2" w:rsidRPr="00A063E2" w:rsidRDefault="00A063E2" w:rsidP="00FB754B">
      <w:pPr>
        <w:numPr>
          <w:ilvl w:val="0"/>
          <w:numId w:val="21"/>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Click the </w:t>
      </w:r>
      <w:r w:rsidRPr="00A063E2">
        <w:rPr>
          <w:rFonts w:eastAsia="Times New Roman" w:cs="Arial"/>
          <w:b/>
          <w:bCs/>
          <w:color w:val="1F2328"/>
          <w:kern w:val="0"/>
          <w:szCs w:val="22"/>
          <w14:ligatures w14:val="none"/>
        </w:rPr>
        <w:t>Help</w:t>
      </w:r>
      <w:r w:rsidRPr="00A063E2">
        <w:rPr>
          <w:rFonts w:eastAsia="Times New Roman" w:cs="Arial"/>
          <w:color w:val="1F2328"/>
          <w:kern w:val="0"/>
          <w:szCs w:val="22"/>
          <w14:ligatures w14:val="none"/>
        </w:rPr>
        <w:t> link to go to application </w:t>
      </w:r>
      <w:r w:rsidRPr="00A063E2">
        <w:rPr>
          <w:rFonts w:eastAsia="Times New Roman" w:cs="Arial"/>
          <w:b/>
          <w:bCs/>
          <w:color w:val="1F2328"/>
          <w:kern w:val="0"/>
          <w:szCs w:val="22"/>
          <w14:ligatures w14:val="none"/>
        </w:rPr>
        <w:t>Help</w:t>
      </w:r>
      <w:r w:rsidRPr="00A063E2">
        <w:rPr>
          <w:rFonts w:eastAsia="Times New Roman" w:cs="Arial"/>
          <w:color w:val="1F2328"/>
          <w:kern w:val="0"/>
          <w:szCs w:val="22"/>
          <w14:ligatures w14:val="none"/>
        </w:rPr>
        <w:t xml:space="preserve"> page, you can see now the application is running from a different application </w:t>
      </w:r>
      <w:r w:rsidR="00457291">
        <w:rPr>
          <w:rFonts w:eastAsia="Times New Roman" w:cs="Arial"/>
          <w:color w:val="1F2328"/>
          <w:kern w:val="0"/>
          <w:szCs w:val="22"/>
          <w14:ligatures w14:val="none"/>
        </w:rPr>
        <w:t>s</w:t>
      </w:r>
      <w:r w:rsidRPr="00A063E2">
        <w:rPr>
          <w:rFonts w:eastAsia="Times New Roman" w:cs="Arial"/>
          <w:color w:val="1F2328"/>
          <w:kern w:val="0"/>
          <w:szCs w:val="22"/>
          <w14:ligatures w14:val="none"/>
        </w:rPr>
        <w:t>erver.</w:t>
      </w:r>
    </w:p>
    <w:p w14:paraId="16BEC841" w14:textId="7FCBA7A9"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13FD6188" wp14:editId="4B5379DC">
            <wp:extent cx="4605580" cy="2829283"/>
            <wp:effectExtent l="0" t="0" r="5080" b="3175"/>
            <wp:docPr id="1896639061"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39061" name="Picture 62"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2170" cy="2839474"/>
                    </a:xfrm>
                    <a:prstGeom prst="rect">
                      <a:avLst/>
                    </a:prstGeom>
                    <a:noFill/>
                    <a:ln>
                      <a:noFill/>
                    </a:ln>
                  </pic:spPr>
                </pic:pic>
              </a:graphicData>
            </a:graphic>
          </wp:inline>
        </w:drawing>
      </w:r>
    </w:p>
    <w:p w14:paraId="301526BA"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This demonstrates that the Liberty dynamic routing detects the application server is down and directs the traffic to another application server automatically.</w:t>
      </w:r>
    </w:p>
    <w:p w14:paraId="3B238309" w14:textId="3ACEC0D6" w:rsidR="00A063E2" w:rsidRPr="00A063E2" w:rsidRDefault="00A063E2" w:rsidP="00457291">
      <w:pPr>
        <w:spacing w:before="240" w:after="240"/>
        <w:ind w:left="720"/>
        <w:rPr>
          <w:rFonts w:eastAsia="Times New Roman" w:cs="Arial"/>
          <w:color w:val="1F2328"/>
          <w:kern w:val="0"/>
          <w:szCs w:val="22"/>
          <w14:ligatures w14:val="none"/>
        </w:rPr>
      </w:pPr>
      <w:r w:rsidRPr="00A063E2">
        <w:rPr>
          <w:rFonts w:eastAsia="Times New Roman" w:cs="Arial"/>
          <w:b/>
          <w:bCs/>
          <w:color w:val="1F2328"/>
          <w:kern w:val="0"/>
          <w:szCs w:val="22"/>
          <w14:ligatures w14:val="none"/>
        </w:rPr>
        <w:lastRenderedPageBreak/>
        <w:t>The application high availability test is completed.</w:t>
      </w:r>
    </w:p>
    <w:p w14:paraId="5C66B5F4" w14:textId="77777777" w:rsidR="00A063E2" w:rsidRPr="00A063E2" w:rsidRDefault="00A063E2" w:rsidP="00A063E2">
      <w:pPr>
        <w:spacing w:before="360" w:after="240"/>
        <w:outlineLvl w:val="2"/>
        <w:rPr>
          <w:rFonts w:eastAsia="Times New Roman" w:cs="Arial"/>
          <w:b/>
          <w:bCs/>
          <w:color w:val="1F2328"/>
          <w:kern w:val="0"/>
          <w:szCs w:val="22"/>
          <w14:ligatures w14:val="none"/>
        </w:rPr>
      </w:pPr>
      <w:r w:rsidRPr="00A063E2">
        <w:rPr>
          <w:rFonts w:eastAsia="Times New Roman" w:cs="Arial"/>
          <w:b/>
          <w:bCs/>
          <w:color w:val="1F2328"/>
          <w:kern w:val="0"/>
          <w:szCs w:val="22"/>
          <w14:ligatures w14:val="none"/>
        </w:rPr>
        <w:t>Test Case 2:</w:t>
      </w:r>
    </w:p>
    <w:p w14:paraId="6B5F28A1"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color w:val="1F2328"/>
          <w:kern w:val="0"/>
          <w:szCs w:val="22"/>
          <w14:ligatures w14:val="none"/>
        </w:rPr>
        <w:t>In this test case, the </w:t>
      </w:r>
      <w:proofErr w:type="spellStart"/>
      <w:r w:rsidRPr="00A063E2">
        <w:rPr>
          <w:rFonts w:eastAsia="Times New Roman" w:cs="Arial"/>
          <w:b/>
          <w:bCs/>
          <w:color w:val="1F2328"/>
          <w:kern w:val="0"/>
          <w:szCs w:val="22"/>
          <w14:ligatures w14:val="none"/>
        </w:rPr>
        <w:t>WhereAmI</w:t>
      </w:r>
      <w:proofErr w:type="spellEnd"/>
      <w:r w:rsidRPr="00A063E2">
        <w:rPr>
          <w:rFonts w:eastAsia="Times New Roman" w:cs="Arial"/>
          <w:color w:val="1F2328"/>
          <w:kern w:val="0"/>
          <w:szCs w:val="22"/>
          <w14:ligatures w14:val="none"/>
        </w:rPr>
        <w:t> application is used. This application does not use http sessions, and therefore the web server plugin can direct requests to the Liberty servers in a round-robin style.</w:t>
      </w:r>
    </w:p>
    <w:p w14:paraId="3CA6A445" w14:textId="77777777" w:rsidR="00A063E2" w:rsidRPr="00A063E2" w:rsidRDefault="00A063E2" w:rsidP="00FB754B">
      <w:pPr>
        <w:numPr>
          <w:ilvl w:val="0"/>
          <w:numId w:val="22"/>
        </w:numPr>
        <w:spacing w:before="240" w:after="240"/>
        <w:rPr>
          <w:rFonts w:eastAsia="Times New Roman" w:cs="Arial"/>
          <w:color w:val="1F2328"/>
          <w:kern w:val="0"/>
          <w:szCs w:val="22"/>
          <w14:ligatures w14:val="none"/>
        </w:rPr>
      </w:pPr>
      <w:r w:rsidRPr="00A063E2">
        <w:rPr>
          <w:rFonts w:eastAsia="Times New Roman" w:cs="Arial"/>
          <w:b/>
          <w:bCs/>
          <w:color w:val="1F2328"/>
          <w:kern w:val="0"/>
          <w:szCs w:val="22"/>
          <w14:ligatures w14:val="none"/>
        </w:rPr>
        <w:t>Start</w:t>
      </w:r>
      <w:r w:rsidRPr="00A063E2">
        <w:rPr>
          <w:rFonts w:eastAsia="Times New Roman" w:cs="Arial"/>
          <w:color w:val="1F2328"/>
          <w:kern w:val="0"/>
          <w:szCs w:val="22"/>
          <w14:ligatures w14:val="none"/>
        </w:rPr>
        <w:t> both application servers (</w:t>
      </w:r>
      <w:r w:rsidRPr="00A063E2">
        <w:rPr>
          <w:rFonts w:eastAsia="Times New Roman" w:cs="Arial"/>
          <w:b/>
          <w:bCs/>
          <w:color w:val="1F2328"/>
          <w:kern w:val="0"/>
          <w:szCs w:val="22"/>
          <w14:ligatures w14:val="none"/>
        </w:rPr>
        <w:t xml:space="preserve">appServer1 </w:t>
      </w:r>
      <w:r w:rsidRPr="00A063E2">
        <w:rPr>
          <w:rFonts w:eastAsia="Times New Roman" w:cs="Arial"/>
          <w:color w:val="1F2328"/>
          <w:kern w:val="0"/>
          <w:szCs w:val="22"/>
          <w14:ligatures w14:val="none"/>
        </w:rPr>
        <w:t xml:space="preserve">and </w:t>
      </w:r>
      <w:r w:rsidRPr="00A063E2">
        <w:rPr>
          <w:rFonts w:eastAsia="Times New Roman" w:cs="Arial"/>
          <w:b/>
          <w:bCs/>
          <w:color w:val="1F2328"/>
          <w:kern w:val="0"/>
          <w:szCs w:val="22"/>
          <w14:ligatures w14:val="none"/>
        </w:rPr>
        <w:t>appServer2</w:t>
      </w:r>
      <w:r w:rsidRPr="00A063E2">
        <w:rPr>
          <w:rFonts w:eastAsia="Times New Roman" w:cs="Arial"/>
          <w:color w:val="1F2328"/>
          <w:kern w:val="0"/>
          <w:szCs w:val="22"/>
          <w14:ligatures w14:val="none"/>
        </w:rPr>
        <w:t>) from Liberty collective Admin Center.</w:t>
      </w:r>
    </w:p>
    <w:p w14:paraId="5FF8C79A" w14:textId="77777777" w:rsidR="00A063E2" w:rsidRPr="00A063E2" w:rsidRDefault="00A063E2" w:rsidP="00FB754B">
      <w:pPr>
        <w:numPr>
          <w:ilvl w:val="0"/>
          <w:numId w:val="22"/>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Open a new browser window and enter the </w:t>
      </w:r>
      <w:proofErr w:type="spellStart"/>
      <w:r w:rsidRPr="00A063E2">
        <w:rPr>
          <w:rFonts w:eastAsia="Times New Roman" w:cs="Arial"/>
          <w:b/>
          <w:bCs/>
          <w:color w:val="1F2328"/>
          <w:kern w:val="0"/>
          <w:szCs w:val="22"/>
          <w14:ligatures w14:val="none"/>
        </w:rPr>
        <w:t>WhereAmI</w:t>
      </w:r>
      <w:proofErr w:type="spellEnd"/>
      <w:r w:rsidRPr="00A063E2">
        <w:rPr>
          <w:rFonts w:eastAsia="Times New Roman" w:cs="Arial"/>
          <w:color w:val="1F2328"/>
          <w:kern w:val="0"/>
          <w:szCs w:val="22"/>
          <w14:ligatures w14:val="none"/>
        </w:rPr>
        <w:t> application URL as:</w:t>
      </w:r>
    </w:p>
    <w:p w14:paraId="2F191BAF" w14:textId="77777777" w:rsidR="00457291" w:rsidRDefault="00457291"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660E454C" w14:textId="2981B052" w:rsidR="00A063E2" w:rsidRDefault="00457291"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r w:rsidRPr="00A063E2">
        <w:rPr>
          <w:rFonts w:eastAsia="Times New Roman" w:cs="Arial"/>
          <w:color w:val="FFFFFF" w:themeColor="background1"/>
          <w:kern w:val="0"/>
          <w:szCs w:val="22"/>
          <w:bdr w:val="none" w:sz="0" w:space="0" w:color="auto" w:frame="1"/>
          <w14:ligatures w14:val="none"/>
        </w:rPr>
        <w:t>https://server0.gym.lan:8443/WhereAmI</w:t>
      </w:r>
    </w:p>
    <w:p w14:paraId="6DCB8DEB" w14:textId="77777777" w:rsidR="00457291" w:rsidRPr="00A063E2" w:rsidRDefault="00457291" w:rsidP="004572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4C855318"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The output shows that currently the application is running from </w:t>
      </w:r>
      <w:r w:rsidRPr="00A063E2">
        <w:rPr>
          <w:rFonts w:eastAsia="Times New Roman" w:cs="Arial"/>
          <w:b/>
          <w:bCs/>
          <w:color w:val="1F2328"/>
          <w:kern w:val="0"/>
          <w:szCs w:val="22"/>
          <w14:ligatures w14:val="none"/>
        </w:rPr>
        <w:t>appServer1</w:t>
      </w:r>
      <w:r w:rsidRPr="00A063E2">
        <w:rPr>
          <w:rFonts w:eastAsia="Times New Roman" w:cs="Arial"/>
          <w:color w:val="1F2328"/>
          <w:kern w:val="0"/>
          <w:szCs w:val="22"/>
          <w14:ligatures w14:val="none"/>
        </w:rPr>
        <w:t> server.</w:t>
      </w:r>
    </w:p>
    <w:p w14:paraId="31D19B6F"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In your test, you may see </w:t>
      </w:r>
      <w:r w:rsidRPr="00A063E2">
        <w:rPr>
          <w:rFonts w:eastAsia="Times New Roman" w:cs="Arial"/>
          <w:b/>
          <w:bCs/>
          <w:color w:val="1F2328"/>
          <w:kern w:val="0"/>
          <w:szCs w:val="22"/>
          <w14:ligatures w14:val="none"/>
        </w:rPr>
        <w:t>appSever2</w:t>
      </w:r>
      <w:r w:rsidRPr="00A063E2">
        <w:rPr>
          <w:rFonts w:eastAsia="Times New Roman" w:cs="Arial"/>
          <w:color w:val="1F2328"/>
          <w:kern w:val="0"/>
          <w:szCs w:val="22"/>
          <w14:ligatures w14:val="none"/>
        </w:rPr>
        <w:t> handing the initial request.</w:t>
      </w:r>
    </w:p>
    <w:p w14:paraId="5144B163" w14:textId="0FB67D2A"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7A935F4A" wp14:editId="0D9D04A3">
            <wp:extent cx="3815984" cy="2183809"/>
            <wp:effectExtent l="0" t="0" r="0" b="635"/>
            <wp:docPr id="120168012" name="Picture 61"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8012" name="Picture 61" descr="Graphical user interface, text, application, email 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6112" cy="2195328"/>
                    </a:xfrm>
                    <a:prstGeom prst="rect">
                      <a:avLst/>
                    </a:prstGeom>
                    <a:noFill/>
                    <a:ln>
                      <a:noFill/>
                    </a:ln>
                  </pic:spPr>
                </pic:pic>
              </a:graphicData>
            </a:graphic>
          </wp:inline>
        </w:drawing>
      </w:r>
    </w:p>
    <w:p w14:paraId="5356086B" w14:textId="77777777" w:rsidR="00A063E2" w:rsidRPr="00A063E2" w:rsidRDefault="00A063E2" w:rsidP="00FB754B">
      <w:pPr>
        <w:numPr>
          <w:ilvl w:val="0"/>
          <w:numId w:val="22"/>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Refresh the application page by clicking the </w:t>
      </w:r>
      <w:r w:rsidRPr="00A063E2">
        <w:rPr>
          <w:rFonts w:eastAsia="Times New Roman" w:cs="Arial"/>
          <w:b/>
          <w:bCs/>
          <w:color w:val="1F2328"/>
          <w:kern w:val="0"/>
          <w:szCs w:val="22"/>
          <w14:ligatures w14:val="none"/>
        </w:rPr>
        <w:t>refresh icon</w:t>
      </w:r>
      <w:r w:rsidRPr="00A063E2">
        <w:rPr>
          <w:rFonts w:eastAsia="Times New Roman" w:cs="Arial"/>
          <w:color w:val="1F2328"/>
          <w:kern w:val="0"/>
          <w:szCs w:val="22"/>
          <w14:ligatures w14:val="none"/>
        </w:rPr>
        <w:t> on the browser.</w:t>
      </w:r>
    </w:p>
    <w:p w14:paraId="268DC877" w14:textId="77777777" w:rsidR="00A063E2" w:rsidRPr="00A063E2" w:rsidRDefault="00A063E2" w:rsidP="00A063E2">
      <w:pPr>
        <w:spacing w:before="240" w:after="240"/>
        <w:ind w:left="720"/>
        <w:rPr>
          <w:rFonts w:eastAsia="Times New Roman" w:cs="Arial"/>
          <w:color w:val="1F2328"/>
          <w:kern w:val="0"/>
          <w:szCs w:val="22"/>
          <w14:ligatures w14:val="none"/>
        </w:rPr>
      </w:pPr>
      <w:r w:rsidRPr="00A063E2">
        <w:rPr>
          <w:rFonts w:eastAsia="Times New Roman" w:cs="Arial"/>
          <w:color w:val="1F2328"/>
          <w:kern w:val="0"/>
          <w:szCs w:val="22"/>
          <w14:ligatures w14:val="none"/>
        </w:rPr>
        <w:t>You can see the output showing that Liberty dynamic routing feature directs the request traffic to other application server in a round-robin fashion.</w:t>
      </w:r>
    </w:p>
    <w:p w14:paraId="28503DAC" w14:textId="3196FC45" w:rsidR="00A063E2" w:rsidRPr="00A063E2" w:rsidRDefault="00A063E2" w:rsidP="00A063E2">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02BBA5A1" wp14:editId="0B43BA3E">
            <wp:extent cx="3683430" cy="1938766"/>
            <wp:effectExtent l="0" t="0" r="0" b="4445"/>
            <wp:docPr id="1685886632"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6632" name="Picture 60"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0842" cy="1947931"/>
                    </a:xfrm>
                    <a:prstGeom prst="rect">
                      <a:avLst/>
                    </a:prstGeom>
                    <a:noFill/>
                    <a:ln>
                      <a:noFill/>
                    </a:ln>
                  </pic:spPr>
                </pic:pic>
              </a:graphicData>
            </a:graphic>
          </wp:inline>
        </w:drawing>
      </w:r>
    </w:p>
    <w:p w14:paraId="295AAB0E" w14:textId="77777777" w:rsidR="00A063E2" w:rsidRPr="00A063E2" w:rsidRDefault="00A063E2" w:rsidP="00FB754B">
      <w:pPr>
        <w:numPr>
          <w:ilvl w:val="0"/>
          <w:numId w:val="22"/>
        </w:numPr>
        <w:spacing w:before="240" w:after="240"/>
        <w:rPr>
          <w:rFonts w:eastAsia="Times New Roman" w:cs="Arial"/>
          <w:color w:val="1F2328"/>
          <w:kern w:val="0"/>
          <w:szCs w:val="22"/>
          <w14:ligatures w14:val="none"/>
        </w:rPr>
      </w:pPr>
      <w:r w:rsidRPr="00A063E2">
        <w:rPr>
          <w:rFonts w:eastAsia="Times New Roman" w:cs="Arial"/>
          <w:color w:val="1F2328"/>
          <w:kern w:val="0"/>
          <w:szCs w:val="22"/>
          <w14:ligatures w14:val="none"/>
        </w:rPr>
        <w:t>Refresh the browser again a few more times and see that the requests get routed to </w:t>
      </w:r>
      <w:r w:rsidRPr="00A063E2">
        <w:rPr>
          <w:rFonts w:eastAsia="Times New Roman" w:cs="Arial"/>
          <w:b/>
          <w:bCs/>
          <w:color w:val="1F2328"/>
          <w:kern w:val="0"/>
          <w:szCs w:val="22"/>
          <w14:ligatures w14:val="none"/>
        </w:rPr>
        <w:t>appServer1</w:t>
      </w:r>
      <w:r w:rsidRPr="00A063E2">
        <w:rPr>
          <w:rFonts w:eastAsia="Times New Roman" w:cs="Arial"/>
          <w:color w:val="1F2328"/>
          <w:kern w:val="0"/>
          <w:szCs w:val="22"/>
          <w14:ligatures w14:val="none"/>
        </w:rPr>
        <w:t> and </w:t>
      </w:r>
      <w:r w:rsidRPr="00A063E2">
        <w:rPr>
          <w:rFonts w:eastAsia="Times New Roman" w:cs="Arial"/>
          <w:b/>
          <w:bCs/>
          <w:color w:val="1F2328"/>
          <w:kern w:val="0"/>
          <w:szCs w:val="22"/>
          <w14:ligatures w14:val="none"/>
        </w:rPr>
        <w:t>appServer2</w:t>
      </w:r>
      <w:r w:rsidRPr="00A063E2">
        <w:rPr>
          <w:rFonts w:eastAsia="Times New Roman" w:cs="Arial"/>
          <w:color w:val="1F2328"/>
          <w:kern w:val="0"/>
          <w:szCs w:val="22"/>
          <w14:ligatures w14:val="none"/>
        </w:rPr>
        <w:t> accordingly.</w:t>
      </w:r>
    </w:p>
    <w:p w14:paraId="1660FB13" w14:textId="77777777" w:rsidR="00A063E2" w:rsidRPr="00A063E2" w:rsidRDefault="00A063E2" w:rsidP="00A063E2">
      <w:pPr>
        <w:spacing w:after="240"/>
        <w:rPr>
          <w:rFonts w:eastAsia="Times New Roman" w:cs="Arial"/>
          <w:color w:val="1F2328"/>
          <w:kern w:val="0"/>
          <w:szCs w:val="22"/>
          <w14:ligatures w14:val="none"/>
        </w:rPr>
      </w:pPr>
      <w:r w:rsidRPr="00A063E2">
        <w:rPr>
          <w:rFonts w:eastAsia="Times New Roman" w:cs="Arial"/>
          <w:b/>
          <w:bCs/>
          <w:color w:val="1F2328"/>
          <w:kern w:val="0"/>
          <w:szCs w:val="22"/>
          <w14:ligatures w14:val="none"/>
        </w:rPr>
        <w:t>The round robin load balancing test is completed.</w:t>
      </w:r>
    </w:p>
    <w:p w14:paraId="680EB29E" w14:textId="77777777" w:rsidR="003F15B4" w:rsidRDefault="003F15B4">
      <w:pPr>
        <w:rPr>
          <w:rFonts w:eastAsia="Times New Roman" w:cs="Arial"/>
          <w:b/>
          <w:bCs/>
          <w:color w:val="1F2328"/>
          <w:kern w:val="0"/>
          <w:szCs w:val="22"/>
          <w14:ligatures w14:val="none"/>
        </w:rPr>
      </w:pPr>
      <w:r>
        <w:rPr>
          <w:rFonts w:eastAsia="Times New Roman" w:cs="Arial"/>
          <w:b/>
          <w:bCs/>
          <w:color w:val="1F2328"/>
          <w:kern w:val="0"/>
          <w:szCs w:val="22"/>
          <w14:ligatures w14:val="none"/>
        </w:rPr>
        <w:br w:type="page"/>
      </w:r>
    </w:p>
    <w:p w14:paraId="2F45FC61" w14:textId="07872E7A" w:rsidR="000601AD" w:rsidRPr="000601AD" w:rsidRDefault="000601AD" w:rsidP="000601AD">
      <w:pPr>
        <w:spacing w:before="360" w:after="240"/>
        <w:outlineLvl w:val="1"/>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lastRenderedPageBreak/>
        <w:t xml:space="preserve">Part </w:t>
      </w:r>
      <w:r w:rsidR="00457291">
        <w:rPr>
          <w:rFonts w:eastAsia="Times New Roman" w:cs="Arial"/>
          <w:b/>
          <w:bCs/>
          <w:color w:val="1F2328"/>
          <w:kern w:val="0"/>
          <w:szCs w:val="22"/>
          <w14:ligatures w14:val="none"/>
        </w:rPr>
        <w:t>8</w:t>
      </w:r>
      <w:r w:rsidRPr="000601AD">
        <w:rPr>
          <w:rFonts w:eastAsia="Times New Roman" w:cs="Arial"/>
          <w:b/>
          <w:bCs/>
          <w:color w:val="1F2328"/>
          <w:kern w:val="0"/>
          <w:szCs w:val="22"/>
          <w14:ligatures w14:val="none"/>
        </w:rPr>
        <w:t>: Produce a new “server package” using Liberty 22.0.0.12</w:t>
      </w:r>
    </w:p>
    <w:p w14:paraId="2AEFE75C"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In this section of the lab, you will use the same automated “</w:t>
      </w:r>
      <w:proofErr w:type="spellStart"/>
      <w:r w:rsidRPr="000601AD">
        <w:rPr>
          <w:rFonts w:eastAsia="Times New Roman" w:cs="Arial"/>
          <w:b/>
          <w:bCs/>
          <w:color w:val="1F2328"/>
          <w:kern w:val="0"/>
          <w:szCs w:val="22"/>
          <w14:ligatures w14:val="none"/>
        </w:rPr>
        <w:t>mavenBuild</w:t>
      </w:r>
      <w:proofErr w:type="spellEnd"/>
      <w:r w:rsidRPr="000601AD">
        <w:rPr>
          <w:rFonts w:eastAsia="Times New Roman" w:cs="Arial"/>
          <w:color w:val="1F2328"/>
          <w:kern w:val="0"/>
          <w:szCs w:val="22"/>
          <w14:ligatures w14:val="none"/>
        </w:rPr>
        <w:t>” script that was used in previous labs to produce a NEW Liberty server package, with only one notable difference; the server package will include Liberty 22.0.0.12 instead of 22.0.0.8.</w:t>
      </w:r>
    </w:p>
    <w:p w14:paraId="508B9142"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Producing the build output in the form of a Liberty server package zip file provides the flexibility of deploying and upgrading your version of Liberty and applications as an immutable package, like how container images are deployed to Kubernetes container platforms.</w:t>
      </w:r>
    </w:p>
    <w:p w14:paraId="15506CD7"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In this section of the lab, you will use the provided shell script that automates the tasks for producing a server package for deployment to the collective.</w:t>
      </w:r>
    </w:p>
    <w:p w14:paraId="496C421B" w14:textId="77777777" w:rsidR="000601AD" w:rsidRPr="000601AD" w:rsidRDefault="000601AD" w:rsidP="000601AD">
      <w:pPr>
        <w:spacing w:before="360" w:after="240"/>
        <w:outlineLvl w:val="2"/>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Use the Maven Build script to produce a Server package with Liberty 22.0.0.12</w:t>
      </w:r>
    </w:p>
    <w:p w14:paraId="5930E305" w14:textId="77777777" w:rsidR="000601AD" w:rsidRPr="000601AD" w:rsidRDefault="000601AD" w:rsidP="00FB754B">
      <w:pPr>
        <w:numPr>
          <w:ilvl w:val="0"/>
          <w:numId w:val="1"/>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Run the following command to build the applications and produce a server package, which will use WebSphere Liberty kernel, version 22.0.0.12</w:t>
      </w:r>
    </w:p>
    <w:p w14:paraId="1B5A22BE" w14:textId="77777777" w:rsidR="00D8580B" w:rsidRDefault="00D8580B" w:rsidP="00D8580B">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43820F28" w14:textId="51736798" w:rsidR="000601AD" w:rsidRDefault="00FC3A7E" w:rsidP="00D8580B">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r>
        <w:rPr>
          <w:rFonts w:eastAsia="Times New Roman" w:cs="Arial"/>
          <w:color w:val="FFFFFF" w:themeColor="background1"/>
          <w:kern w:val="0"/>
          <w:szCs w:val="22"/>
          <w:bdr w:val="none" w:sz="0" w:space="0" w:color="auto" w:frame="1"/>
          <w14:ligatures w14:val="none"/>
        </w:rPr>
        <w:t>/home/techzone</w:t>
      </w:r>
      <w:r w:rsidR="000601AD" w:rsidRPr="00D8580B">
        <w:rPr>
          <w:rFonts w:eastAsia="Times New Roman" w:cs="Arial"/>
          <w:color w:val="FFFFFF" w:themeColor="background1"/>
          <w:kern w:val="0"/>
          <w:szCs w:val="22"/>
          <w:bdr w:val="none" w:sz="0" w:space="0" w:color="auto" w:frame="1"/>
          <w14:ligatures w14:val="none"/>
        </w:rPr>
        <w:t>/liberty_admin_pot/lab-scripts/mavenBuild.sh -v 22.0.0.12</w:t>
      </w:r>
    </w:p>
    <w:p w14:paraId="0F751988" w14:textId="77777777" w:rsidR="00D8580B" w:rsidRPr="00D8580B" w:rsidRDefault="00D8580B" w:rsidP="00D8580B">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6F8C5149"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Take note that a new Liberty server package was created with the name: “</w:t>
      </w:r>
      <w:r w:rsidRPr="000601AD">
        <w:rPr>
          <w:rFonts w:eastAsia="Times New Roman" w:cs="Arial"/>
          <w:b/>
          <w:bCs/>
          <w:color w:val="1F2328"/>
          <w:kern w:val="0"/>
          <w:szCs w:val="22"/>
          <w14:ligatures w14:val="none"/>
        </w:rPr>
        <w:t>22.0.0.12-pbwServerX.zip”</w:t>
      </w:r>
    </w:p>
    <w:p w14:paraId="751762F7" w14:textId="7C4A5C13" w:rsidR="000601AD" w:rsidRPr="000601AD" w:rsidRDefault="00FE1AB7" w:rsidP="000601AD">
      <w:pPr>
        <w:spacing w:before="240" w:after="240"/>
        <w:ind w:left="720"/>
        <w:rPr>
          <w:rFonts w:eastAsia="Times New Roman" w:cs="Arial"/>
          <w:color w:val="1F2328"/>
          <w:kern w:val="0"/>
          <w:szCs w:val="22"/>
          <w14:ligatures w14:val="none"/>
        </w:rPr>
      </w:pPr>
      <w:r w:rsidRPr="00FE1AB7">
        <w:rPr>
          <w:rFonts w:eastAsia="Times New Roman" w:cs="Arial"/>
          <w:noProof/>
          <w:color w:val="1F2328"/>
          <w:kern w:val="0"/>
          <w:szCs w:val="22"/>
          <w14:ligatures w14:val="none"/>
        </w:rPr>
        <w:drawing>
          <wp:inline distT="0" distB="0" distL="0" distR="0" wp14:anchorId="4BBB42C8" wp14:editId="10FD7130">
            <wp:extent cx="4251533" cy="2793475"/>
            <wp:effectExtent l="0" t="0" r="3175" b="635"/>
            <wp:docPr id="11983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8679" name="Picture 1" descr="A screenshot of a computer&#10;&#10;Description automatically generated"/>
                    <pic:cNvPicPr/>
                  </pic:nvPicPr>
                  <pic:blipFill>
                    <a:blip r:embed="rId61"/>
                    <a:stretch>
                      <a:fillRect/>
                    </a:stretch>
                  </pic:blipFill>
                  <pic:spPr>
                    <a:xfrm>
                      <a:off x="0" y="0"/>
                      <a:ext cx="4266416" cy="2803254"/>
                    </a:xfrm>
                    <a:prstGeom prst="rect">
                      <a:avLst/>
                    </a:prstGeom>
                  </pic:spPr>
                </pic:pic>
              </a:graphicData>
            </a:graphic>
          </wp:inline>
        </w:drawing>
      </w:r>
    </w:p>
    <w:p w14:paraId="1D3C8AE7"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The output from the “</w:t>
      </w:r>
      <w:proofErr w:type="spellStart"/>
      <w:r w:rsidRPr="000601AD">
        <w:rPr>
          <w:rFonts w:eastAsia="Times New Roman" w:cs="Arial"/>
          <w:b/>
          <w:bCs/>
          <w:color w:val="1F2328"/>
          <w:kern w:val="0"/>
          <w:szCs w:val="22"/>
          <w14:ligatures w14:val="none"/>
        </w:rPr>
        <w:t>mavenBuild</w:t>
      </w:r>
      <w:proofErr w:type="spellEnd"/>
      <w:r w:rsidRPr="000601AD">
        <w:rPr>
          <w:rFonts w:eastAsia="Times New Roman" w:cs="Arial"/>
          <w:color w:val="1F2328"/>
          <w:kern w:val="0"/>
          <w:szCs w:val="22"/>
          <w14:ligatures w14:val="none"/>
        </w:rPr>
        <w:t>” script is a Liberty Server package.</w:t>
      </w:r>
    </w:p>
    <w:p w14:paraId="36A98C6C"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The server package is in the following working directory.</w:t>
      </w:r>
    </w:p>
    <w:p w14:paraId="217CD02C" w14:textId="77777777" w:rsidR="000601AD" w:rsidRPr="000601AD" w:rsidRDefault="000601AD" w:rsidP="000601AD">
      <w:pPr>
        <w:ind w:left="720"/>
        <w:rPr>
          <w:rFonts w:eastAsia="Times New Roman" w:cs="Arial"/>
          <w:color w:val="1F2328"/>
          <w:kern w:val="0"/>
          <w:szCs w:val="22"/>
          <w14:ligatures w14:val="none"/>
        </w:rPr>
      </w:pPr>
      <w:r w:rsidRPr="000601AD">
        <w:rPr>
          <w:rFonts w:eastAsia="Times New Roman" w:cs="Arial"/>
          <w:b/>
          <w:bCs/>
          <w:color w:val="1F2328"/>
          <w:kern w:val="0"/>
          <w:szCs w:val="22"/>
          <w14:ligatures w14:val="none"/>
        </w:rPr>
        <w:t>/home/</w:t>
      </w:r>
      <w:proofErr w:type="spellStart"/>
      <w:r w:rsidRPr="000601AD">
        <w:rPr>
          <w:rFonts w:eastAsia="Times New Roman" w:cs="Arial"/>
          <w:b/>
          <w:bCs/>
          <w:color w:val="1F2328"/>
          <w:kern w:val="0"/>
          <w:szCs w:val="22"/>
          <w14:ligatures w14:val="none"/>
        </w:rPr>
        <w:t>techzone</w:t>
      </w:r>
      <w:proofErr w:type="spellEnd"/>
      <w:r w:rsidRPr="000601AD">
        <w:rPr>
          <w:rFonts w:eastAsia="Times New Roman" w:cs="Arial"/>
          <w:b/>
          <w:bCs/>
          <w:color w:val="1F2328"/>
          <w:kern w:val="0"/>
          <w:szCs w:val="22"/>
          <w14:ligatures w14:val="none"/>
        </w:rPr>
        <w:t>/lab-work/</w:t>
      </w:r>
      <w:proofErr w:type="spellStart"/>
      <w:r w:rsidRPr="000601AD">
        <w:rPr>
          <w:rFonts w:eastAsia="Times New Roman" w:cs="Arial"/>
          <w:b/>
          <w:bCs/>
          <w:color w:val="1F2328"/>
          <w:kern w:val="0"/>
          <w:szCs w:val="22"/>
          <w14:ligatures w14:val="none"/>
        </w:rPr>
        <w:t>packagedServers</w:t>
      </w:r>
      <w:proofErr w:type="spellEnd"/>
    </w:p>
    <w:p w14:paraId="4C4ADFA8" w14:textId="77777777" w:rsidR="000601AD" w:rsidRPr="000601AD" w:rsidRDefault="000601AD" w:rsidP="00FB754B">
      <w:pPr>
        <w:numPr>
          <w:ilvl w:val="0"/>
          <w:numId w:val="1"/>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Using the File viewer on the VM desktop, see that the server package was produced.</w:t>
      </w:r>
    </w:p>
    <w:p w14:paraId="6F73084B"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lastRenderedPageBreak/>
        <w:t>a. Double mouse-click on the “</w:t>
      </w:r>
      <w:r w:rsidRPr="000601AD">
        <w:rPr>
          <w:rFonts w:eastAsia="Times New Roman" w:cs="Arial"/>
          <w:b/>
          <w:bCs/>
          <w:color w:val="1F2328"/>
          <w:kern w:val="0"/>
          <w:szCs w:val="22"/>
          <w14:ligatures w14:val="none"/>
        </w:rPr>
        <w:t>Home”</w:t>
      </w:r>
      <w:r w:rsidRPr="000601AD">
        <w:rPr>
          <w:rFonts w:eastAsia="Times New Roman" w:cs="Arial"/>
          <w:color w:val="1F2328"/>
          <w:kern w:val="0"/>
          <w:szCs w:val="22"/>
          <w14:ligatures w14:val="none"/>
        </w:rPr>
        <w:t> folder on the Desktop VM</w:t>
      </w:r>
    </w:p>
    <w:p w14:paraId="2B122467" w14:textId="0062FDFF" w:rsidR="000601AD" w:rsidRPr="000601AD" w:rsidRDefault="00ED638E" w:rsidP="000601AD">
      <w:pPr>
        <w:spacing w:before="240" w:after="240"/>
        <w:ind w:left="720"/>
        <w:rPr>
          <w:rFonts w:eastAsia="Times New Roman" w:cs="Arial"/>
          <w:color w:val="1F2328"/>
          <w:kern w:val="0"/>
          <w:szCs w:val="22"/>
          <w14:ligatures w14:val="none"/>
        </w:rPr>
      </w:pPr>
      <w:r w:rsidRPr="00D44DD9">
        <w:rPr>
          <w:rFonts w:eastAsia="Times New Roman" w:cs="Arial"/>
          <w:noProof/>
          <w:color w:val="1F2328"/>
          <w:kern w:val="0"/>
          <w:szCs w:val="22"/>
          <w14:ligatures w14:val="none"/>
        </w:rPr>
        <w:drawing>
          <wp:inline distT="0" distB="0" distL="0" distR="0" wp14:anchorId="70B6BF1B" wp14:editId="2DCE53BD">
            <wp:extent cx="1164900" cy="1346319"/>
            <wp:effectExtent l="0" t="0" r="3810" b="0"/>
            <wp:docPr id="274812376" name="Picture 2748123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27408" name="Picture 1" descr="A screen shot of a computer&#10;&#10;Description automatically generated"/>
                    <pic:cNvPicPr/>
                  </pic:nvPicPr>
                  <pic:blipFill>
                    <a:blip r:embed="rId20"/>
                    <a:stretch>
                      <a:fillRect/>
                    </a:stretch>
                  </pic:blipFill>
                  <pic:spPr>
                    <a:xfrm>
                      <a:off x="0" y="0"/>
                      <a:ext cx="1173358" cy="1356095"/>
                    </a:xfrm>
                    <a:prstGeom prst="rect">
                      <a:avLst/>
                    </a:prstGeom>
                  </pic:spPr>
                </pic:pic>
              </a:graphicData>
            </a:graphic>
          </wp:inline>
        </w:drawing>
      </w:r>
    </w:p>
    <w:p w14:paraId="720B4055"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b. From the file explorer, navigate to </w:t>
      </w:r>
      <w:proofErr w:type="spellStart"/>
      <w:r w:rsidRPr="000601AD">
        <w:rPr>
          <w:rFonts w:eastAsia="Times New Roman" w:cs="Arial"/>
          <w:b/>
          <w:bCs/>
          <w:color w:val="1F2328"/>
          <w:kern w:val="0"/>
          <w:szCs w:val="22"/>
          <w14:ligatures w14:val="none"/>
        </w:rPr>
        <w:t>techzone</w:t>
      </w:r>
      <w:proofErr w:type="spellEnd"/>
      <w:r w:rsidRPr="000601AD">
        <w:rPr>
          <w:rFonts w:eastAsia="Times New Roman" w:cs="Arial"/>
          <w:b/>
          <w:bCs/>
          <w:color w:val="1F2328"/>
          <w:kern w:val="0"/>
          <w:szCs w:val="22"/>
          <w14:ligatures w14:val="none"/>
        </w:rPr>
        <w:t>/lab-work/</w:t>
      </w:r>
      <w:proofErr w:type="spellStart"/>
      <w:r w:rsidRPr="000601AD">
        <w:rPr>
          <w:rFonts w:eastAsia="Times New Roman" w:cs="Arial"/>
          <w:b/>
          <w:bCs/>
          <w:color w:val="1F2328"/>
          <w:kern w:val="0"/>
          <w:szCs w:val="22"/>
          <w14:ligatures w14:val="none"/>
        </w:rPr>
        <w:t>packagedServers</w:t>
      </w:r>
      <w:proofErr w:type="spellEnd"/>
      <w:r w:rsidRPr="000601AD">
        <w:rPr>
          <w:rFonts w:eastAsia="Times New Roman" w:cs="Arial"/>
          <w:color w:val="1F2328"/>
          <w:kern w:val="0"/>
          <w:szCs w:val="22"/>
          <w14:ligatures w14:val="none"/>
        </w:rPr>
        <w:t> directory.</w:t>
      </w:r>
    </w:p>
    <w:p w14:paraId="34AFF092"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b/>
          <w:bCs/>
          <w:color w:val="1F2328"/>
          <w:kern w:val="0"/>
          <w:szCs w:val="22"/>
          <w14:ligatures w14:val="none"/>
        </w:rPr>
        <w:t>TIP:</w:t>
      </w:r>
      <w:r w:rsidRPr="000601AD">
        <w:rPr>
          <w:rFonts w:eastAsia="Times New Roman" w:cs="Arial"/>
          <w:color w:val="1F2328"/>
          <w:kern w:val="0"/>
          <w:szCs w:val="22"/>
          <w14:ligatures w14:val="none"/>
        </w:rPr>
        <w:t> the server package is named based on the version of Liberty in the package, and the placeholder server name; “</w:t>
      </w:r>
      <w:r w:rsidRPr="000601AD">
        <w:rPr>
          <w:rFonts w:eastAsia="Times New Roman" w:cs="Arial"/>
          <w:b/>
          <w:bCs/>
          <w:color w:val="1F2328"/>
          <w:kern w:val="0"/>
          <w:szCs w:val="22"/>
          <w14:ligatures w14:val="none"/>
        </w:rPr>
        <w:t>22.0.0.12-pbwServerX.zip</w:t>
      </w:r>
      <w:r w:rsidRPr="000601AD">
        <w:rPr>
          <w:rFonts w:eastAsia="Times New Roman" w:cs="Arial"/>
          <w:color w:val="1F2328"/>
          <w:kern w:val="0"/>
          <w:szCs w:val="22"/>
          <w14:ligatures w14:val="none"/>
        </w:rPr>
        <w:t>.</w:t>
      </w:r>
    </w:p>
    <w:p w14:paraId="5CACD5E6" w14:textId="5C665D1A" w:rsidR="000601AD" w:rsidRPr="000601AD" w:rsidRDefault="00ED638E" w:rsidP="000601AD">
      <w:pPr>
        <w:spacing w:before="240" w:after="240"/>
        <w:ind w:left="720"/>
        <w:rPr>
          <w:rFonts w:eastAsia="Times New Roman" w:cs="Arial"/>
          <w:color w:val="1F2328"/>
          <w:kern w:val="0"/>
          <w:szCs w:val="22"/>
          <w14:ligatures w14:val="none"/>
        </w:rPr>
      </w:pPr>
      <w:r w:rsidRPr="00ED638E">
        <w:rPr>
          <w:rFonts w:eastAsia="Times New Roman" w:cs="Arial"/>
          <w:noProof/>
          <w:color w:val="1F2328"/>
          <w:kern w:val="0"/>
          <w:szCs w:val="22"/>
          <w14:ligatures w14:val="none"/>
        </w:rPr>
        <w:drawing>
          <wp:inline distT="0" distB="0" distL="0" distR="0" wp14:anchorId="5E0E91B9" wp14:editId="4B1FB7C1">
            <wp:extent cx="4619002" cy="1999594"/>
            <wp:effectExtent l="0" t="0" r="3810" b="0"/>
            <wp:docPr id="1258016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16481" name="Picture 1" descr="A screenshot of a computer&#10;&#10;Description automatically generated"/>
                    <pic:cNvPicPr/>
                  </pic:nvPicPr>
                  <pic:blipFill>
                    <a:blip r:embed="rId62"/>
                    <a:stretch>
                      <a:fillRect/>
                    </a:stretch>
                  </pic:blipFill>
                  <pic:spPr>
                    <a:xfrm>
                      <a:off x="0" y="0"/>
                      <a:ext cx="4635523" cy="2006746"/>
                    </a:xfrm>
                    <a:prstGeom prst="rect">
                      <a:avLst/>
                    </a:prstGeom>
                  </pic:spPr>
                </pic:pic>
              </a:graphicData>
            </a:graphic>
          </wp:inline>
        </w:drawing>
      </w:r>
    </w:p>
    <w:p w14:paraId="6D96AF9E"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Congratulations!</w:t>
      </w:r>
      <w:r w:rsidRPr="000601AD">
        <w:rPr>
          <w:rFonts w:eastAsia="Times New Roman" w:cs="Arial"/>
          <w:color w:val="1F2328"/>
          <w:kern w:val="0"/>
          <w:szCs w:val="22"/>
          <w14:ligatures w14:val="none"/>
        </w:rPr>
        <w:t> You have used Maven and successfully produced a new Liberty server package that contains your applications and WebSphere Liberty 22.0.0.12.</w:t>
      </w:r>
    </w:p>
    <w:p w14:paraId="48DC4326"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In the next sections of the lab, you will continue the best practice of using automation to deploy the server package to two hosts (VMs) and join the deployed servers to the Liberty Collective.</w:t>
      </w:r>
    </w:p>
    <w:p w14:paraId="1D750D1B" w14:textId="77777777" w:rsidR="00ED638E" w:rsidRDefault="00ED638E">
      <w:pPr>
        <w:rPr>
          <w:rFonts w:eastAsia="Times New Roman" w:cs="Arial"/>
          <w:b/>
          <w:bCs/>
          <w:color w:val="1F2328"/>
          <w:kern w:val="0"/>
          <w:szCs w:val="22"/>
          <w14:ligatures w14:val="none"/>
        </w:rPr>
      </w:pPr>
      <w:r>
        <w:rPr>
          <w:rFonts w:eastAsia="Times New Roman" w:cs="Arial"/>
          <w:b/>
          <w:bCs/>
          <w:color w:val="1F2328"/>
          <w:kern w:val="0"/>
          <w:szCs w:val="22"/>
          <w14:ligatures w14:val="none"/>
        </w:rPr>
        <w:br w:type="page"/>
      </w:r>
    </w:p>
    <w:p w14:paraId="4508E14C" w14:textId="1AD94D3E" w:rsidR="000601AD" w:rsidRPr="000601AD" w:rsidRDefault="000601AD" w:rsidP="000601AD">
      <w:pPr>
        <w:spacing w:before="360" w:after="240"/>
        <w:outlineLvl w:val="1"/>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lastRenderedPageBreak/>
        <w:t xml:space="preserve">Part </w:t>
      </w:r>
      <w:r w:rsidR="00EC63BC">
        <w:rPr>
          <w:rFonts w:eastAsia="Times New Roman" w:cs="Arial"/>
          <w:b/>
          <w:bCs/>
          <w:color w:val="1F2328"/>
          <w:kern w:val="0"/>
          <w:szCs w:val="22"/>
          <w14:ligatures w14:val="none"/>
        </w:rPr>
        <w:t>9</w:t>
      </w:r>
      <w:r w:rsidRPr="000601AD">
        <w:rPr>
          <w:rFonts w:eastAsia="Times New Roman" w:cs="Arial"/>
          <w:b/>
          <w:bCs/>
          <w:color w:val="1F2328"/>
          <w:kern w:val="0"/>
          <w:szCs w:val="22"/>
          <w14:ligatures w14:val="none"/>
        </w:rPr>
        <w:t>: Deploy the new server package to the Collective</w:t>
      </w:r>
    </w:p>
    <w:p w14:paraId="00B7E7F2"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In this section of the lab, you deploy new Liberty servers as collective members to the collective, using the server package that you produced in the previous section of the lab.</w:t>
      </w:r>
    </w:p>
    <w:p w14:paraId="2A49DF65"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That server package you created, includes the Liberty binaries for 22.0.0.12 and your SAME sample applications using the SAME default server configuration as the previous deployment in Liberty 22.0.0.8.</w:t>
      </w:r>
    </w:p>
    <w:p w14:paraId="6F0BED2C"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In this lab, you use the same “</w:t>
      </w:r>
      <w:r w:rsidRPr="000601AD">
        <w:rPr>
          <w:rFonts w:eastAsia="Times New Roman" w:cs="Arial"/>
          <w:b/>
          <w:bCs/>
          <w:color w:val="1F2328"/>
          <w:kern w:val="0"/>
          <w:szCs w:val="22"/>
          <w14:ligatures w14:val="none"/>
        </w:rPr>
        <w:t>addMember.sh</w:t>
      </w:r>
      <w:r w:rsidRPr="000601AD">
        <w:rPr>
          <w:rFonts w:eastAsia="Times New Roman" w:cs="Arial"/>
          <w:color w:val="1F2328"/>
          <w:kern w:val="0"/>
          <w:szCs w:val="22"/>
          <w14:ligatures w14:val="none"/>
        </w:rPr>
        <w:t>” script used in previous labs to deploy the server packages to the nodes, deploy the server package, create the collective members, and join the members to the collective.</w:t>
      </w:r>
    </w:p>
    <w:p w14:paraId="3796A144" w14:textId="77777777" w:rsidR="000601AD" w:rsidRPr="000601AD" w:rsidRDefault="000601AD" w:rsidP="000601AD">
      <w:pPr>
        <w:spacing w:before="360" w:after="240"/>
        <w:outlineLvl w:val="2"/>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Launch the Liberty Admin Center in the Web Browser</w:t>
      </w:r>
    </w:p>
    <w:p w14:paraId="28B57BB5" w14:textId="77777777" w:rsidR="000601AD" w:rsidRPr="000601AD" w:rsidRDefault="000601AD" w:rsidP="00FB754B">
      <w:pPr>
        <w:numPr>
          <w:ilvl w:val="0"/>
          <w:numId w:val="2"/>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If the Liberty Adin Center is not already open in the Web Browser, open it now, using the following URL:</w:t>
      </w:r>
    </w:p>
    <w:p w14:paraId="5557859A" w14:textId="77777777" w:rsidR="000601AD" w:rsidRPr="007F526F" w:rsidRDefault="000601AD" w:rsidP="00EC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b/>
          <w:bCs/>
          <w:color w:val="1F2328"/>
          <w:kern w:val="0"/>
          <w:szCs w:val="22"/>
          <w:bdr w:val="none" w:sz="0" w:space="0" w:color="auto" w:frame="1"/>
          <w14:ligatures w14:val="none"/>
        </w:rPr>
      </w:pPr>
      <w:r w:rsidRPr="007F526F">
        <w:rPr>
          <w:rFonts w:eastAsia="Times New Roman" w:cs="Arial"/>
          <w:b/>
          <w:bCs/>
          <w:color w:val="1F2328"/>
          <w:kern w:val="0"/>
          <w:szCs w:val="22"/>
          <w:bdr w:val="none" w:sz="0" w:space="0" w:color="auto" w:frame="1"/>
          <w14:ligatures w14:val="none"/>
        </w:rPr>
        <w:t>https://server0.gym.lan:9491/adminCenter/</w:t>
      </w:r>
    </w:p>
    <w:p w14:paraId="19AD3D4A" w14:textId="77777777" w:rsidR="000601AD" w:rsidRPr="000601AD" w:rsidRDefault="000601AD" w:rsidP="00FB754B">
      <w:pPr>
        <w:numPr>
          <w:ilvl w:val="0"/>
          <w:numId w:val="2"/>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Login to the </w:t>
      </w:r>
      <w:r w:rsidRPr="000601AD">
        <w:rPr>
          <w:rFonts w:eastAsia="Times New Roman" w:cs="Arial"/>
          <w:b/>
          <w:bCs/>
          <w:color w:val="1F2328"/>
          <w:kern w:val="0"/>
          <w:szCs w:val="22"/>
          <w14:ligatures w14:val="none"/>
        </w:rPr>
        <w:t>Admin Center</w:t>
      </w:r>
      <w:r w:rsidRPr="000601AD">
        <w:rPr>
          <w:rFonts w:eastAsia="Times New Roman" w:cs="Arial"/>
          <w:color w:val="1F2328"/>
          <w:kern w:val="0"/>
          <w:szCs w:val="22"/>
          <w14:ligatures w14:val="none"/>
        </w:rPr>
        <w:t> using credentials: </w:t>
      </w:r>
      <w:r w:rsidRPr="000601AD">
        <w:rPr>
          <w:rFonts w:eastAsia="Times New Roman" w:cs="Arial"/>
          <w:b/>
          <w:bCs/>
          <w:color w:val="1F2328"/>
          <w:kern w:val="0"/>
          <w:szCs w:val="22"/>
          <w14:ligatures w14:val="none"/>
        </w:rPr>
        <w:t>admin</w:t>
      </w:r>
      <w:r w:rsidRPr="000601AD">
        <w:rPr>
          <w:rFonts w:eastAsia="Times New Roman" w:cs="Arial"/>
          <w:color w:val="1F2328"/>
          <w:kern w:val="0"/>
          <w:szCs w:val="22"/>
          <w14:ligatures w14:val="none"/>
        </w:rPr>
        <w:t> / </w:t>
      </w:r>
      <w:r w:rsidRPr="000601AD">
        <w:rPr>
          <w:rFonts w:eastAsia="Times New Roman" w:cs="Arial"/>
          <w:b/>
          <w:bCs/>
          <w:color w:val="1F2328"/>
          <w:kern w:val="0"/>
          <w:szCs w:val="22"/>
          <w14:ligatures w14:val="none"/>
        </w:rPr>
        <w:t>admin</w:t>
      </w:r>
      <w:r w:rsidRPr="000601AD">
        <w:rPr>
          <w:rFonts w:eastAsia="Times New Roman" w:cs="Arial"/>
          <w:color w:val="1F2328"/>
          <w:kern w:val="0"/>
          <w:szCs w:val="22"/>
          <w14:ligatures w14:val="none"/>
        </w:rPr>
        <w:t>.</w:t>
      </w:r>
    </w:p>
    <w:p w14:paraId="2614F948" w14:textId="1228DEF4"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2F76C446" wp14:editId="5C181CBD">
            <wp:extent cx="2858254" cy="2355630"/>
            <wp:effectExtent l="0" t="0" r="0" b="0"/>
            <wp:docPr id="385008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08226"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9747" cy="2381585"/>
                    </a:xfrm>
                    <a:prstGeom prst="rect">
                      <a:avLst/>
                    </a:prstGeom>
                    <a:noFill/>
                    <a:ln>
                      <a:noFill/>
                    </a:ln>
                  </pic:spPr>
                </pic:pic>
              </a:graphicData>
            </a:graphic>
          </wp:inline>
        </w:drawing>
      </w:r>
    </w:p>
    <w:p w14:paraId="0DABF7E1"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The Liberty Collective “</w:t>
      </w:r>
      <w:r w:rsidRPr="000601AD">
        <w:rPr>
          <w:rFonts w:eastAsia="Times New Roman" w:cs="Arial"/>
          <w:b/>
          <w:bCs/>
          <w:color w:val="1F2328"/>
          <w:kern w:val="0"/>
          <w:szCs w:val="22"/>
          <w14:ligatures w14:val="none"/>
        </w:rPr>
        <w:t>Admin Center”</w:t>
      </w:r>
      <w:r w:rsidRPr="000601AD">
        <w:rPr>
          <w:rFonts w:eastAsia="Times New Roman" w:cs="Arial"/>
          <w:color w:val="1F2328"/>
          <w:kern w:val="0"/>
          <w:szCs w:val="22"/>
          <w14:ligatures w14:val="none"/>
        </w:rPr>
        <w:t> UI is displayed.</w:t>
      </w:r>
    </w:p>
    <w:p w14:paraId="19513979" w14:textId="347E64F1"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7A548AE4" wp14:editId="485DD94D">
            <wp:extent cx="4156129" cy="2153106"/>
            <wp:effectExtent l="0" t="0" r="0" b="6350"/>
            <wp:docPr id="5430048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4816"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5258" cy="2163016"/>
                    </a:xfrm>
                    <a:prstGeom prst="rect">
                      <a:avLst/>
                    </a:prstGeom>
                    <a:noFill/>
                    <a:ln>
                      <a:noFill/>
                    </a:ln>
                  </pic:spPr>
                </pic:pic>
              </a:graphicData>
            </a:graphic>
          </wp:inline>
        </w:drawing>
      </w:r>
    </w:p>
    <w:p w14:paraId="5C169C6A" w14:textId="77777777" w:rsidR="000601AD" w:rsidRPr="000601AD" w:rsidRDefault="000601AD" w:rsidP="00FB754B">
      <w:pPr>
        <w:numPr>
          <w:ilvl w:val="0"/>
          <w:numId w:val="2"/>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Click the </w:t>
      </w:r>
      <w:r w:rsidRPr="000601AD">
        <w:rPr>
          <w:rFonts w:eastAsia="Times New Roman" w:cs="Arial"/>
          <w:b/>
          <w:bCs/>
          <w:color w:val="1F2328"/>
          <w:kern w:val="0"/>
          <w:szCs w:val="22"/>
          <w14:ligatures w14:val="none"/>
        </w:rPr>
        <w:t>Explore</w:t>
      </w:r>
      <w:r w:rsidRPr="000601AD">
        <w:rPr>
          <w:rFonts w:eastAsia="Times New Roman" w:cs="Arial"/>
          <w:color w:val="1F2328"/>
          <w:kern w:val="0"/>
          <w:szCs w:val="22"/>
          <w14:ligatures w14:val="none"/>
        </w:rPr>
        <w:t> icon to display the servers, applications, and in the Collective.</w:t>
      </w:r>
    </w:p>
    <w:p w14:paraId="6A7B76F5" w14:textId="5D8EE2B6"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18614863" wp14:editId="19987FFF">
            <wp:extent cx="838080" cy="949540"/>
            <wp:effectExtent l="0" t="0" r="635" b="3175"/>
            <wp:docPr id="120690006" name="Picture 26"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0006" name="Picture 26" descr="Icon 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9898" cy="962930"/>
                    </a:xfrm>
                    <a:prstGeom prst="rect">
                      <a:avLst/>
                    </a:prstGeom>
                    <a:noFill/>
                    <a:ln>
                      <a:noFill/>
                    </a:ln>
                  </pic:spPr>
                </pic:pic>
              </a:graphicData>
            </a:graphic>
          </wp:inline>
        </w:drawing>
      </w:r>
    </w:p>
    <w:p w14:paraId="1D8F76CA" w14:textId="77777777" w:rsidR="000601AD" w:rsidRPr="000601AD" w:rsidRDefault="000601AD" w:rsidP="00FB754B">
      <w:pPr>
        <w:numPr>
          <w:ilvl w:val="0"/>
          <w:numId w:val="2"/>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Click the </w:t>
      </w:r>
      <w:r w:rsidRPr="000601AD">
        <w:rPr>
          <w:rFonts w:eastAsia="Times New Roman" w:cs="Arial"/>
          <w:b/>
          <w:bCs/>
          <w:color w:val="1F2328"/>
          <w:kern w:val="0"/>
          <w:szCs w:val="22"/>
          <w14:ligatures w14:val="none"/>
        </w:rPr>
        <w:t>Servers</w:t>
      </w:r>
      <w:r w:rsidRPr="000601AD">
        <w:rPr>
          <w:rFonts w:eastAsia="Times New Roman" w:cs="Arial"/>
          <w:color w:val="1F2328"/>
          <w:kern w:val="0"/>
          <w:szCs w:val="22"/>
          <w14:ligatures w14:val="none"/>
        </w:rPr>
        <w:t> view to display the servers in the Collective.</w:t>
      </w:r>
    </w:p>
    <w:p w14:paraId="23CCD86F" w14:textId="77777777" w:rsidR="000601AD" w:rsidRPr="000601AD" w:rsidRDefault="000601AD" w:rsidP="000601AD">
      <w:pPr>
        <w:ind w:left="720"/>
        <w:rPr>
          <w:rFonts w:eastAsia="Times New Roman" w:cs="Arial"/>
          <w:color w:val="1F2328"/>
          <w:kern w:val="0"/>
          <w:szCs w:val="22"/>
          <w14:ligatures w14:val="none"/>
        </w:rPr>
      </w:pPr>
      <w:r w:rsidRPr="000601AD">
        <w:rPr>
          <w:rFonts w:eastAsia="Times New Roman" w:cs="Arial"/>
          <w:b/>
          <w:bCs/>
          <w:color w:val="1F2328"/>
          <w:kern w:val="0"/>
          <w:szCs w:val="22"/>
          <w14:ligatures w14:val="none"/>
        </w:rPr>
        <w:t>Note:</w:t>
      </w:r>
      <w:r w:rsidRPr="000601AD">
        <w:rPr>
          <w:rFonts w:eastAsia="Times New Roman" w:cs="Arial"/>
          <w:color w:val="1F2328"/>
          <w:kern w:val="0"/>
          <w:szCs w:val="22"/>
          <w14:ligatures w14:val="none"/>
        </w:rPr>
        <w:t> You should already see two servers deployed in the collective.</w:t>
      </w:r>
    </w:p>
    <w:p w14:paraId="0497E4E2" w14:textId="77777777" w:rsidR="000601AD" w:rsidRPr="000601AD" w:rsidRDefault="000601AD" w:rsidP="000601AD">
      <w:pPr>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The servers are running </w:t>
      </w:r>
      <w:r w:rsidRPr="000601AD">
        <w:rPr>
          <w:rFonts w:eastAsia="Times New Roman" w:cs="Arial"/>
          <w:b/>
          <w:bCs/>
          <w:color w:val="1F2328"/>
          <w:kern w:val="0"/>
          <w:szCs w:val="22"/>
          <w14:ligatures w14:val="none"/>
        </w:rPr>
        <w:t>Liberty 22.0.0.8</w:t>
      </w:r>
      <w:r w:rsidRPr="000601AD">
        <w:rPr>
          <w:rFonts w:eastAsia="Times New Roman" w:cs="Arial"/>
          <w:color w:val="1F2328"/>
          <w:kern w:val="0"/>
          <w:szCs w:val="22"/>
          <w14:ligatures w14:val="none"/>
        </w:rPr>
        <w:t>. And the server should be in the “</w:t>
      </w:r>
      <w:r w:rsidRPr="000601AD">
        <w:rPr>
          <w:rFonts w:eastAsia="Times New Roman" w:cs="Arial"/>
          <w:b/>
          <w:bCs/>
          <w:color w:val="1F2328"/>
          <w:kern w:val="0"/>
          <w:szCs w:val="22"/>
          <w14:ligatures w14:val="none"/>
        </w:rPr>
        <w:t>Running</w:t>
      </w:r>
      <w:r w:rsidRPr="000601AD">
        <w:rPr>
          <w:rFonts w:eastAsia="Times New Roman" w:cs="Arial"/>
          <w:color w:val="1F2328"/>
          <w:kern w:val="0"/>
          <w:szCs w:val="22"/>
          <w14:ligatures w14:val="none"/>
        </w:rPr>
        <w:t>” state.</w:t>
      </w:r>
    </w:p>
    <w:p w14:paraId="52345B50" w14:textId="77777777" w:rsidR="000601AD" w:rsidRPr="000601AD" w:rsidRDefault="000601AD" w:rsidP="00FB754B">
      <w:pPr>
        <w:numPr>
          <w:ilvl w:val="0"/>
          <w:numId w:val="2"/>
        </w:numPr>
        <w:spacing w:before="240"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If the appServer1 or appServer2 servers are NOT running, go ahead and start them now.</w:t>
      </w:r>
    </w:p>
    <w:p w14:paraId="3D9FE228"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These servers were deployed in the previous labs.</w:t>
      </w:r>
    </w:p>
    <w:p w14:paraId="39B3E70F" w14:textId="3E5040DE"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6722C5AB" wp14:editId="21376CBA">
            <wp:extent cx="4451641" cy="1647784"/>
            <wp:effectExtent l="0" t="0" r="0" b="3810"/>
            <wp:docPr id="86862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2105"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77105" cy="1657209"/>
                    </a:xfrm>
                    <a:prstGeom prst="rect">
                      <a:avLst/>
                    </a:prstGeom>
                    <a:noFill/>
                    <a:ln>
                      <a:noFill/>
                    </a:ln>
                  </pic:spPr>
                </pic:pic>
              </a:graphicData>
            </a:graphic>
          </wp:inline>
        </w:drawing>
      </w:r>
    </w:p>
    <w:p w14:paraId="45B3EBB6" w14:textId="79A311D1" w:rsidR="000601AD" w:rsidRPr="000601AD" w:rsidRDefault="000601AD" w:rsidP="000601AD">
      <w:pPr>
        <w:spacing w:before="360" w:after="240"/>
        <w:outlineLvl w:val="2"/>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Deploy collective member to the local host VM, server0.gym.lan</w:t>
      </w:r>
    </w:p>
    <w:p w14:paraId="226686FA"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Use the automation script to deploy the Liberty server from the server package you created earlier and join the member to the collective.</w:t>
      </w:r>
    </w:p>
    <w:p w14:paraId="5254E0D6"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lastRenderedPageBreak/>
        <w:t>The script below performs the following:</w:t>
      </w:r>
    </w:p>
    <w:p w14:paraId="1D425E8A" w14:textId="77777777" w:rsidR="000601AD" w:rsidRPr="000601AD" w:rsidRDefault="000601AD" w:rsidP="00FB754B">
      <w:pPr>
        <w:numPr>
          <w:ilvl w:val="0"/>
          <w:numId w:val="3"/>
        </w:numPr>
        <w:spacing w:before="100" w:beforeAutospacing="1" w:after="100" w:afterAutospacing="1"/>
        <w:rPr>
          <w:rFonts w:eastAsia="Times New Roman" w:cs="Arial"/>
          <w:kern w:val="0"/>
          <w:szCs w:val="22"/>
          <w14:ligatures w14:val="none"/>
        </w:rPr>
      </w:pPr>
      <w:r w:rsidRPr="000601AD">
        <w:rPr>
          <w:rFonts w:eastAsia="Times New Roman" w:cs="Arial"/>
          <w:kern w:val="0"/>
          <w:szCs w:val="22"/>
          <w14:ligatures w14:val="none"/>
        </w:rPr>
        <w:t>deploy the server package for Liberty version 22.0.0.12</w:t>
      </w:r>
    </w:p>
    <w:p w14:paraId="1631A416" w14:textId="77777777" w:rsidR="000601AD" w:rsidRPr="000601AD" w:rsidRDefault="000601AD" w:rsidP="00FB754B">
      <w:pPr>
        <w:numPr>
          <w:ilvl w:val="0"/>
          <w:numId w:val="3"/>
        </w:numPr>
        <w:spacing w:before="60" w:after="100" w:afterAutospacing="1"/>
        <w:rPr>
          <w:rFonts w:eastAsia="Times New Roman" w:cs="Arial"/>
          <w:kern w:val="0"/>
          <w:szCs w:val="22"/>
          <w14:ligatures w14:val="none"/>
        </w:rPr>
      </w:pPr>
      <w:r w:rsidRPr="000601AD">
        <w:rPr>
          <w:rFonts w:eastAsia="Times New Roman" w:cs="Arial"/>
          <w:kern w:val="0"/>
          <w:szCs w:val="22"/>
          <w14:ligatures w14:val="none"/>
        </w:rPr>
        <w:t xml:space="preserve">Apply overrides for the HTTP and HTTPS ports with “9081 / </w:t>
      </w:r>
      <w:proofErr w:type="gramStart"/>
      <w:r w:rsidRPr="000601AD">
        <w:rPr>
          <w:rFonts w:eastAsia="Times New Roman" w:cs="Arial"/>
          <w:kern w:val="0"/>
          <w:szCs w:val="22"/>
          <w14:ligatures w14:val="none"/>
        </w:rPr>
        <w:t>9441”</w:t>
      </w:r>
      <w:proofErr w:type="gramEnd"/>
    </w:p>
    <w:p w14:paraId="09708C34" w14:textId="77777777" w:rsidR="000601AD" w:rsidRPr="000601AD" w:rsidRDefault="000601AD" w:rsidP="00FB754B">
      <w:pPr>
        <w:numPr>
          <w:ilvl w:val="0"/>
          <w:numId w:val="3"/>
        </w:numPr>
        <w:spacing w:before="60" w:after="100" w:afterAutospacing="1"/>
        <w:rPr>
          <w:rFonts w:eastAsia="Times New Roman" w:cs="Arial"/>
          <w:kern w:val="0"/>
          <w:szCs w:val="22"/>
          <w14:ligatures w14:val="none"/>
        </w:rPr>
      </w:pPr>
      <w:r w:rsidRPr="000601AD">
        <w:rPr>
          <w:rFonts w:eastAsia="Times New Roman" w:cs="Arial"/>
          <w:kern w:val="0"/>
          <w:szCs w:val="22"/>
          <w14:ligatures w14:val="none"/>
        </w:rPr>
        <w:t>Rename the default server name with “</w:t>
      </w:r>
      <w:proofErr w:type="gramStart"/>
      <w:r w:rsidRPr="000601AD">
        <w:rPr>
          <w:rFonts w:eastAsia="Times New Roman" w:cs="Arial"/>
          <w:kern w:val="0"/>
          <w:szCs w:val="22"/>
          <w14:ligatures w14:val="none"/>
        </w:rPr>
        <w:t>appServer1”</w:t>
      </w:r>
      <w:proofErr w:type="gramEnd"/>
    </w:p>
    <w:p w14:paraId="3DBF60D0" w14:textId="77777777" w:rsidR="000601AD" w:rsidRPr="000601AD" w:rsidRDefault="000601AD" w:rsidP="00FB754B">
      <w:pPr>
        <w:numPr>
          <w:ilvl w:val="0"/>
          <w:numId w:val="3"/>
        </w:numPr>
        <w:spacing w:before="60" w:after="100" w:afterAutospacing="1"/>
        <w:rPr>
          <w:rFonts w:eastAsia="Times New Roman" w:cs="Arial"/>
          <w:kern w:val="0"/>
          <w:szCs w:val="22"/>
          <w14:ligatures w14:val="none"/>
        </w:rPr>
      </w:pPr>
      <w:r w:rsidRPr="000601AD">
        <w:rPr>
          <w:rFonts w:eastAsia="Times New Roman" w:cs="Arial"/>
          <w:kern w:val="0"/>
          <w:szCs w:val="22"/>
          <w14:ligatures w14:val="none"/>
        </w:rPr>
        <w:t>Join the server to the collective</w:t>
      </w:r>
    </w:p>
    <w:p w14:paraId="71F1CEB2" w14:textId="6D731B8A" w:rsidR="000601AD" w:rsidRPr="000601AD" w:rsidRDefault="000601AD" w:rsidP="00FB754B">
      <w:pPr>
        <w:numPr>
          <w:ilvl w:val="0"/>
          <w:numId w:val="4"/>
        </w:numPr>
        <w:spacing w:before="240" w:after="240"/>
        <w:rPr>
          <w:rFonts w:eastAsia="Times New Roman" w:cs="Arial"/>
          <w:color w:val="1F2328"/>
          <w:kern w:val="0"/>
          <w:szCs w:val="22"/>
          <w14:ligatures w14:val="none"/>
        </w:rPr>
      </w:pPr>
      <w:proofErr w:type="gramStart"/>
      <w:r w:rsidRPr="000601AD">
        <w:rPr>
          <w:rFonts w:eastAsia="Times New Roman" w:cs="Arial"/>
          <w:color w:val="1F2328"/>
          <w:kern w:val="0"/>
          <w:szCs w:val="22"/>
          <w14:ligatures w14:val="none"/>
        </w:rPr>
        <w:t xml:space="preserve">From  </w:t>
      </w:r>
      <w:r w:rsidR="0073502F">
        <w:rPr>
          <w:rFonts w:eastAsia="Times New Roman" w:cs="Arial"/>
          <w:color w:val="1F2328"/>
          <w:kern w:val="0"/>
          <w:szCs w:val="22"/>
          <w14:ligatures w14:val="none"/>
        </w:rPr>
        <w:t>the</w:t>
      </w:r>
      <w:proofErr w:type="gramEnd"/>
      <w:r w:rsidR="0073502F">
        <w:rPr>
          <w:rFonts w:eastAsia="Times New Roman" w:cs="Arial"/>
          <w:color w:val="1F2328"/>
          <w:kern w:val="0"/>
          <w:szCs w:val="22"/>
          <w14:ligatures w14:val="none"/>
        </w:rPr>
        <w:t xml:space="preserve"> same </w:t>
      </w:r>
      <w:r w:rsidRPr="000601AD">
        <w:rPr>
          <w:rFonts w:eastAsia="Times New Roman" w:cs="Arial"/>
          <w:color w:val="1F2328"/>
          <w:kern w:val="0"/>
          <w:szCs w:val="22"/>
          <w14:ligatures w14:val="none"/>
        </w:rPr>
        <w:t>terminal window on the VM, run the command below to create a local Liberty collective member on </w:t>
      </w:r>
      <w:r w:rsidRPr="000601AD">
        <w:rPr>
          <w:rFonts w:eastAsia="Times New Roman" w:cs="Arial"/>
          <w:b/>
          <w:bCs/>
          <w:color w:val="1F2328"/>
          <w:kern w:val="0"/>
          <w:szCs w:val="22"/>
          <w14:ligatures w14:val="none"/>
        </w:rPr>
        <w:t>server0.gym.lan</w:t>
      </w:r>
      <w:r w:rsidRPr="000601AD">
        <w:rPr>
          <w:rFonts w:eastAsia="Times New Roman" w:cs="Arial"/>
          <w:color w:val="1F2328"/>
          <w:kern w:val="0"/>
          <w:szCs w:val="22"/>
          <w14:ligatures w14:val="none"/>
        </w:rPr>
        <w:t> VM using the 22.0.0.12 server package.</w:t>
      </w:r>
    </w:p>
    <w:p w14:paraId="1E9219A4" w14:textId="77777777" w:rsidR="0007789C" w:rsidRDefault="0007789C" w:rsidP="0007789C">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64937946" w14:textId="757C20B3" w:rsidR="000601AD" w:rsidRDefault="007F526F" w:rsidP="0007789C">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r>
        <w:rPr>
          <w:rFonts w:eastAsia="Times New Roman" w:cs="Arial"/>
          <w:color w:val="FFFFFF" w:themeColor="background1"/>
          <w:kern w:val="0"/>
          <w:szCs w:val="22"/>
          <w:bdr w:val="none" w:sz="0" w:space="0" w:color="auto" w:frame="1"/>
          <w14:ligatures w14:val="none"/>
        </w:rPr>
        <w:t>/home/techzone</w:t>
      </w:r>
      <w:r w:rsidR="000601AD" w:rsidRPr="0007789C">
        <w:rPr>
          <w:rFonts w:eastAsia="Times New Roman" w:cs="Arial"/>
          <w:color w:val="FFFFFF" w:themeColor="background1"/>
          <w:kern w:val="0"/>
          <w:szCs w:val="22"/>
          <w:bdr w:val="none" w:sz="0" w:space="0" w:color="auto" w:frame="1"/>
          <w14:ligatures w14:val="none"/>
        </w:rPr>
        <w:t>/liberty_admin_pot/lab-scripts/addMember.sh -n appServer1 -v 22.0.0.12 -p 9081:9441 -h server0.gym.lan</w:t>
      </w:r>
    </w:p>
    <w:p w14:paraId="0EC4D60A" w14:textId="77777777" w:rsidR="0007789C" w:rsidRPr="0007789C" w:rsidRDefault="0007789C" w:rsidP="0007789C">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08A060F4" w14:textId="3984F0D4" w:rsidR="000601AD" w:rsidRPr="000601AD" w:rsidRDefault="007A5174" w:rsidP="000601AD">
      <w:pPr>
        <w:spacing w:before="240" w:after="240"/>
        <w:ind w:left="720"/>
        <w:rPr>
          <w:rFonts w:eastAsia="Times New Roman" w:cs="Arial"/>
          <w:color w:val="1F2328"/>
          <w:kern w:val="0"/>
          <w:szCs w:val="22"/>
          <w14:ligatures w14:val="none"/>
        </w:rPr>
      </w:pPr>
      <w:r w:rsidRPr="007A5174">
        <w:rPr>
          <w:rFonts w:eastAsia="Times New Roman" w:cs="Arial"/>
          <w:noProof/>
          <w:color w:val="1F2328"/>
          <w:kern w:val="0"/>
          <w:szCs w:val="22"/>
          <w14:ligatures w14:val="none"/>
        </w:rPr>
        <w:drawing>
          <wp:inline distT="0" distB="0" distL="0" distR="0" wp14:anchorId="3C17C9AF" wp14:editId="5717C508">
            <wp:extent cx="3910572" cy="2432827"/>
            <wp:effectExtent l="0" t="0" r="1270" b="5715"/>
            <wp:docPr id="1889368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68358" name="Picture 1" descr="A screenshot of a computer&#10;&#10;Description automatically generated"/>
                    <pic:cNvPicPr/>
                  </pic:nvPicPr>
                  <pic:blipFill>
                    <a:blip r:embed="rId65"/>
                    <a:stretch>
                      <a:fillRect/>
                    </a:stretch>
                  </pic:blipFill>
                  <pic:spPr>
                    <a:xfrm>
                      <a:off x="0" y="0"/>
                      <a:ext cx="3927142" cy="2443135"/>
                    </a:xfrm>
                    <a:prstGeom prst="rect">
                      <a:avLst/>
                    </a:prstGeom>
                  </pic:spPr>
                </pic:pic>
              </a:graphicData>
            </a:graphic>
          </wp:inline>
        </w:drawing>
      </w:r>
    </w:p>
    <w:p w14:paraId="0BB4210C"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When the script completes, the server </w:t>
      </w:r>
      <w:r w:rsidRPr="000601AD">
        <w:rPr>
          <w:rFonts w:eastAsia="Times New Roman" w:cs="Arial"/>
          <w:b/>
          <w:bCs/>
          <w:color w:val="1F2328"/>
          <w:kern w:val="0"/>
          <w:szCs w:val="22"/>
          <w14:ligatures w14:val="none"/>
        </w:rPr>
        <w:t>appServer1</w:t>
      </w:r>
      <w:r w:rsidRPr="000601AD">
        <w:rPr>
          <w:rFonts w:eastAsia="Times New Roman" w:cs="Arial"/>
          <w:color w:val="1F2328"/>
          <w:kern w:val="0"/>
          <w:szCs w:val="22"/>
          <w14:ligatures w14:val="none"/>
        </w:rPr>
        <w:t> with Liberty 22.0.0.12 is created and added to the collective.</w:t>
      </w:r>
    </w:p>
    <w:p w14:paraId="186489E0"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The </w:t>
      </w:r>
      <w:r w:rsidRPr="000601AD">
        <w:rPr>
          <w:rFonts w:eastAsia="Times New Roman" w:cs="Arial"/>
          <w:b/>
          <w:bCs/>
          <w:color w:val="1F2328"/>
          <w:kern w:val="0"/>
          <w:szCs w:val="22"/>
          <w14:ligatures w14:val="none"/>
        </w:rPr>
        <w:t>addMember.sh</w:t>
      </w:r>
      <w:r w:rsidRPr="000601AD">
        <w:rPr>
          <w:rFonts w:eastAsia="Times New Roman" w:cs="Arial"/>
          <w:color w:val="1F2328"/>
          <w:kern w:val="0"/>
          <w:szCs w:val="22"/>
          <w14:ligatures w14:val="none"/>
        </w:rPr>
        <w:t> script created a local Liberty server called </w:t>
      </w:r>
      <w:r w:rsidRPr="000601AD">
        <w:rPr>
          <w:rFonts w:eastAsia="Times New Roman" w:cs="Arial"/>
          <w:b/>
          <w:bCs/>
          <w:color w:val="1F2328"/>
          <w:kern w:val="0"/>
          <w:szCs w:val="22"/>
          <w14:ligatures w14:val="none"/>
        </w:rPr>
        <w:t>appServer1</w:t>
      </w:r>
      <w:r w:rsidRPr="000601AD">
        <w:rPr>
          <w:rFonts w:eastAsia="Times New Roman" w:cs="Arial"/>
          <w:color w:val="1F2328"/>
          <w:kern w:val="0"/>
          <w:szCs w:val="22"/>
          <w14:ligatures w14:val="none"/>
        </w:rPr>
        <w:t> in the following directory on the </w:t>
      </w:r>
      <w:r w:rsidRPr="000601AD">
        <w:rPr>
          <w:rFonts w:eastAsia="Times New Roman" w:cs="Arial"/>
          <w:b/>
          <w:bCs/>
          <w:color w:val="1F2328"/>
          <w:kern w:val="0"/>
          <w:szCs w:val="22"/>
          <w14:ligatures w14:val="none"/>
        </w:rPr>
        <w:t>server0.gym.lan</w:t>
      </w:r>
      <w:r w:rsidRPr="000601AD">
        <w:rPr>
          <w:rFonts w:eastAsia="Times New Roman" w:cs="Arial"/>
          <w:color w:val="1F2328"/>
          <w:kern w:val="0"/>
          <w:szCs w:val="22"/>
          <w14:ligatures w14:val="none"/>
        </w:rPr>
        <w:t> VM:</w:t>
      </w:r>
    </w:p>
    <w:p w14:paraId="640A18E9" w14:textId="77777777" w:rsidR="000601AD" w:rsidRPr="000601AD" w:rsidRDefault="000601AD" w:rsidP="000601AD">
      <w:pPr>
        <w:ind w:left="720"/>
        <w:rPr>
          <w:rFonts w:eastAsia="Times New Roman" w:cs="Arial"/>
          <w:color w:val="1F2328"/>
          <w:kern w:val="0"/>
          <w:szCs w:val="22"/>
          <w14:ligatures w14:val="none"/>
        </w:rPr>
      </w:pPr>
      <w:r w:rsidRPr="000601AD">
        <w:rPr>
          <w:rFonts w:eastAsia="Times New Roman" w:cs="Arial"/>
          <w:b/>
          <w:bCs/>
          <w:color w:val="1F2328"/>
          <w:kern w:val="0"/>
          <w:szCs w:val="22"/>
          <w14:ligatures w14:val="none"/>
        </w:rPr>
        <w:t>/home/techzone/lab-work/liberty-staging/22.0.0.12-appServer1/wlp/usr/servers</w:t>
      </w:r>
    </w:p>
    <w:p w14:paraId="726A87DF" w14:textId="77777777" w:rsidR="000601AD" w:rsidRPr="000601AD" w:rsidRDefault="000601AD" w:rsidP="00FB754B">
      <w:pPr>
        <w:numPr>
          <w:ilvl w:val="0"/>
          <w:numId w:val="4"/>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Go back to the Liberty collective Admin Center’s Server page, you can see that the </w:t>
      </w:r>
      <w:r w:rsidRPr="000601AD">
        <w:rPr>
          <w:rFonts w:eastAsia="Times New Roman" w:cs="Arial"/>
          <w:b/>
          <w:bCs/>
          <w:color w:val="1F2328"/>
          <w:kern w:val="0"/>
          <w:szCs w:val="22"/>
          <w14:ligatures w14:val="none"/>
        </w:rPr>
        <w:t>appServer1</w:t>
      </w:r>
      <w:r w:rsidRPr="000601AD">
        <w:rPr>
          <w:rFonts w:eastAsia="Times New Roman" w:cs="Arial"/>
          <w:color w:val="1F2328"/>
          <w:kern w:val="0"/>
          <w:szCs w:val="22"/>
          <w14:ligatures w14:val="none"/>
        </w:rPr>
        <w:t> server in directory “</w:t>
      </w:r>
      <w:r w:rsidRPr="000601AD">
        <w:rPr>
          <w:rFonts w:eastAsia="Times New Roman" w:cs="Arial"/>
          <w:b/>
          <w:bCs/>
          <w:color w:val="1F2328"/>
          <w:kern w:val="0"/>
          <w:szCs w:val="22"/>
          <w14:ligatures w14:val="none"/>
        </w:rPr>
        <w:t>22.0.0.12-appServer1</w:t>
      </w:r>
      <w:r w:rsidRPr="000601AD">
        <w:rPr>
          <w:rFonts w:eastAsia="Times New Roman" w:cs="Arial"/>
          <w:color w:val="1F2328"/>
          <w:kern w:val="0"/>
          <w:szCs w:val="22"/>
          <w14:ligatures w14:val="none"/>
        </w:rPr>
        <w:t>” is added to the collective as a new server.</w:t>
      </w:r>
    </w:p>
    <w:p w14:paraId="7BEB5F0F"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The Server is in the “</w:t>
      </w:r>
      <w:r w:rsidRPr="000601AD">
        <w:rPr>
          <w:rFonts w:eastAsia="Times New Roman" w:cs="Arial"/>
          <w:b/>
          <w:bCs/>
          <w:color w:val="1F2328"/>
          <w:kern w:val="0"/>
          <w:szCs w:val="22"/>
          <w14:ligatures w14:val="none"/>
        </w:rPr>
        <w:t>Stopped</w:t>
      </w:r>
      <w:r w:rsidRPr="000601AD">
        <w:rPr>
          <w:rFonts w:eastAsia="Times New Roman" w:cs="Arial"/>
          <w:color w:val="1F2328"/>
          <w:kern w:val="0"/>
          <w:szCs w:val="22"/>
          <w14:ligatures w14:val="none"/>
        </w:rPr>
        <w:t>” state.</w:t>
      </w:r>
    </w:p>
    <w:p w14:paraId="0FAAB5C4" w14:textId="45E7CFD9" w:rsidR="000601AD" w:rsidRPr="000601AD" w:rsidRDefault="000601AD" w:rsidP="000601AD">
      <w:pPr>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53A4FA13" wp14:editId="7FC2573C">
            <wp:extent cx="4401499" cy="2772098"/>
            <wp:effectExtent l="0" t="0" r="5715" b="0"/>
            <wp:docPr id="3217281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28191"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7414" cy="2782121"/>
                    </a:xfrm>
                    <a:prstGeom prst="rect">
                      <a:avLst/>
                    </a:prstGeom>
                    <a:noFill/>
                    <a:ln>
                      <a:noFill/>
                    </a:ln>
                  </pic:spPr>
                </pic:pic>
              </a:graphicData>
            </a:graphic>
          </wp:inline>
        </w:drawing>
      </w:r>
    </w:p>
    <w:p w14:paraId="230BE8A9" w14:textId="78DE6EA7" w:rsidR="000601AD" w:rsidRPr="000601AD" w:rsidRDefault="000601AD" w:rsidP="000601AD">
      <w:pPr>
        <w:spacing w:before="360" w:after="240"/>
        <w:outlineLvl w:val="2"/>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Deploy a collective member to the remote host VM, server1.gym.lan</w:t>
      </w:r>
    </w:p>
    <w:p w14:paraId="1AE967AD"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Now, run the script again, using slightly different parameters, to deploy Liberty to the remote VM, </w:t>
      </w:r>
      <w:r w:rsidRPr="000601AD">
        <w:rPr>
          <w:rFonts w:eastAsia="Times New Roman" w:cs="Arial"/>
          <w:b/>
          <w:bCs/>
          <w:color w:val="1F2328"/>
          <w:kern w:val="0"/>
          <w:szCs w:val="22"/>
          <w14:ligatures w14:val="none"/>
        </w:rPr>
        <w:t>server1.gym.lan</w:t>
      </w:r>
      <w:r w:rsidRPr="000601AD">
        <w:rPr>
          <w:rFonts w:eastAsia="Times New Roman" w:cs="Arial"/>
          <w:color w:val="1F2328"/>
          <w:kern w:val="0"/>
          <w:szCs w:val="22"/>
          <w14:ligatures w14:val="none"/>
        </w:rPr>
        <w:t>. And, then join the remote member to the collective.</w:t>
      </w:r>
    </w:p>
    <w:p w14:paraId="073B07E1"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Joining remote members to a collective requires a couple of additional steps that the script performs for you in the lab environment and are identified below.</w:t>
      </w:r>
    </w:p>
    <w:p w14:paraId="7EAA06C5" w14:textId="77777777" w:rsidR="000601AD" w:rsidRPr="000601AD" w:rsidRDefault="000601AD" w:rsidP="00FB754B">
      <w:pPr>
        <w:numPr>
          <w:ilvl w:val="0"/>
          <w:numId w:val="5"/>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Run command below to create a remote Liberty collective member on </w:t>
      </w:r>
      <w:r w:rsidRPr="000601AD">
        <w:rPr>
          <w:rFonts w:eastAsia="Times New Roman" w:cs="Arial"/>
          <w:b/>
          <w:bCs/>
          <w:color w:val="1F2328"/>
          <w:kern w:val="0"/>
          <w:szCs w:val="22"/>
          <w14:ligatures w14:val="none"/>
        </w:rPr>
        <w:t>server1.gym.lan</w:t>
      </w:r>
      <w:r w:rsidRPr="000601AD">
        <w:rPr>
          <w:rFonts w:eastAsia="Times New Roman" w:cs="Arial"/>
          <w:color w:val="1F2328"/>
          <w:kern w:val="0"/>
          <w:szCs w:val="22"/>
          <w14:ligatures w14:val="none"/>
        </w:rPr>
        <w:t> VM, specifying a different server name and ports.</w:t>
      </w:r>
    </w:p>
    <w:p w14:paraId="008201F3" w14:textId="77777777" w:rsidR="00D24BE1" w:rsidRDefault="00D24BE1" w:rsidP="00D24BE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5BD2B112" w14:textId="3D04724E" w:rsidR="000601AD" w:rsidRDefault="007A5174" w:rsidP="00D24BE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r>
        <w:rPr>
          <w:rFonts w:eastAsia="Times New Roman" w:cs="Arial"/>
          <w:color w:val="FFFFFF" w:themeColor="background1"/>
          <w:kern w:val="0"/>
          <w:szCs w:val="22"/>
          <w:bdr w:val="none" w:sz="0" w:space="0" w:color="auto" w:frame="1"/>
          <w14:ligatures w14:val="none"/>
        </w:rPr>
        <w:t>/home/techzone</w:t>
      </w:r>
      <w:r w:rsidR="000601AD" w:rsidRPr="00D24BE1">
        <w:rPr>
          <w:rFonts w:eastAsia="Times New Roman" w:cs="Arial"/>
          <w:color w:val="FFFFFF" w:themeColor="background1"/>
          <w:kern w:val="0"/>
          <w:szCs w:val="22"/>
          <w:bdr w:val="none" w:sz="0" w:space="0" w:color="auto" w:frame="1"/>
          <w14:ligatures w14:val="none"/>
        </w:rPr>
        <w:t>/liberty_admin_pot/lab-scripts/addMember.sh -n appServer2 -v 22.0.0.12 -p 9082:9442 -h server1.gym.lan</w:t>
      </w:r>
    </w:p>
    <w:p w14:paraId="4D831FC2" w14:textId="77777777" w:rsidR="00D24BE1" w:rsidRPr="00D24BE1" w:rsidRDefault="00D24BE1" w:rsidP="00D24BE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FFFFFF" w:themeColor="background1"/>
          <w:kern w:val="0"/>
          <w:szCs w:val="22"/>
          <w:bdr w:val="none" w:sz="0" w:space="0" w:color="auto" w:frame="1"/>
          <w14:ligatures w14:val="none"/>
        </w:rPr>
      </w:pPr>
    </w:p>
    <w:p w14:paraId="3CDFE2F8" w14:textId="10B9C00B" w:rsidR="000601AD" w:rsidRPr="000601AD" w:rsidRDefault="007A5174" w:rsidP="000601AD">
      <w:pPr>
        <w:spacing w:before="240" w:after="240"/>
        <w:ind w:left="720"/>
        <w:rPr>
          <w:rFonts w:eastAsia="Times New Roman" w:cs="Arial"/>
          <w:color w:val="1F2328"/>
          <w:kern w:val="0"/>
          <w:szCs w:val="22"/>
          <w14:ligatures w14:val="none"/>
        </w:rPr>
      </w:pPr>
      <w:r w:rsidRPr="007A5174">
        <w:rPr>
          <w:rFonts w:eastAsia="Times New Roman" w:cs="Arial"/>
          <w:noProof/>
          <w:color w:val="1F2328"/>
          <w:kern w:val="0"/>
          <w:szCs w:val="22"/>
          <w14:ligatures w14:val="none"/>
        </w:rPr>
        <w:drawing>
          <wp:inline distT="0" distB="0" distL="0" distR="0" wp14:anchorId="41092AB5" wp14:editId="2209DB03">
            <wp:extent cx="3448181" cy="2268579"/>
            <wp:effectExtent l="0" t="0" r="0" b="5080"/>
            <wp:docPr id="91790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0526" name="Picture 1" descr="A screenshot of a computer&#10;&#10;Description automatically generated"/>
                    <pic:cNvPicPr/>
                  </pic:nvPicPr>
                  <pic:blipFill>
                    <a:blip r:embed="rId67"/>
                    <a:stretch>
                      <a:fillRect/>
                    </a:stretch>
                  </pic:blipFill>
                  <pic:spPr>
                    <a:xfrm>
                      <a:off x="0" y="0"/>
                      <a:ext cx="3463506" cy="2278662"/>
                    </a:xfrm>
                    <a:prstGeom prst="rect">
                      <a:avLst/>
                    </a:prstGeom>
                  </pic:spPr>
                </pic:pic>
              </a:graphicData>
            </a:graphic>
          </wp:inline>
        </w:drawing>
      </w:r>
    </w:p>
    <w:p w14:paraId="74131F5B" w14:textId="77777777" w:rsidR="000601AD" w:rsidRPr="000601AD" w:rsidRDefault="000601AD" w:rsidP="00FB754B">
      <w:pPr>
        <w:numPr>
          <w:ilvl w:val="1"/>
          <w:numId w:val="5"/>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lastRenderedPageBreak/>
        <w:t>When the script completes, the server </w:t>
      </w:r>
      <w:r w:rsidRPr="000601AD">
        <w:rPr>
          <w:rFonts w:eastAsia="Times New Roman" w:cs="Arial"/>
          <w:b/>
          <w:bCs/>
          <w:color w:val="1F2328"/>
          <w:kern w:val="0"/>
          <w:szCs w:val="22"/>
          <w14:ligatures w14:val="none"/>
        </w:rPr>
        <w:t>appServer2</w:t>
      </w:r>
      <w:r w:rsidRPr="000601AD">
        <w:rPr>
          <w:rFonts w:eastAsia="Times New Roman" w:cs="Arial"/>
          <w:color w:val="1F2328"/>
          <w:kern w:val="0"/>
          <w:szCs w:val="22"/>
          <w14:ligatures w14:val="none"/>
        </w:rPr>
        <w:t> with Liberty 22.0.0.12 is created and added to the collective.</w:t>
      </w:r>
    </w:p>
    <w:p w14:paraId="1CA6C90B" w14:textId="77777777" w:rsidR="000601AD" w:rsidRPr="000601AD" w:rsidRDefault="000601AD" w:rsidP="00FB754B">
      <w:pPr>
        <w:numPr>
          <w:ilvl w:val="1"/>
          <w:numId w:val="5"/>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The </w:t>
      </w:r>
      <w:r w:rsidRPr="000601AD">
        <w:rPr>
          <w:rFonts w:eastAsia="Times New Roman" w:cs="Arial"/>
          <w:b/>
          <w:bCs/>
          <w:color w:val="1F2328"/>
          <w:kern w:val="0"/>
          <w:szCs w:val="22"/>
          <w14:ligatures w14:val="none"/>
        </w:rPr>
        <w:t>addMember.sh</w:t>
      </w:r>
      <w:r w:rsidRPr="000601AD">
        <w:rPr>
          <w:rFonts w:eastAsia="Times New Roman" w:cs="Arial"/>
          <w:color w:val="1F2328"/>
          <w:kern w:val="0"/>
          <w:szCs w:val="22"/>
          <w14:ligatures w14:val="none"/>
        </w:rPr>
        <w:t> script created a local Liberty server called </w:t>
      </w:r>
      <w:r w:rsidRPr="000601AD">
        <w:rPr>
          <w:rFonts w:eastAsia="Times New Roman" w:cs="Arial"/>
          <w:b/>
          <w:bCs/>
          <w:color w:val="1F2328"/>
          <w:kern w:val="0"/>
          <w:szCs w:val="22"/>
          <w14:ligatures w14:val="none"/>
        </w:rPr>
        <w:t>appServer2</w:t>
      </w:r>
      <w:r w:rsidRPr="000601AD">
        <w:rPr>
          <w:rFonts w:eastAsia="Times New Roman" w:cs="Arial"/>
          <w:color w:val="1F2328"/>
          <w:kern w:val="0"/>
          <w:szCs w:val="22"/>
          <w14:ligatures w14:val="none"/>
        </w:rPr>
        <w:t> in the following directory on the </w:t>
      </w:r>
      <w:r w:rsidRPr="000601AD">
        <w:rPr>
          <w:rFonts w:eastAsia="Times New Roman" w:cs="Arial"/>
          <w:b/>
          <w:bCs/>
          <w:color w:val="1F2328"/>
          <w:kern w:val="0"/>
          <w:szCs w:val="22"/>
          <w14:ligatures w14:val="none"/>
        </w:rPr>
        <w:t>server1.gym.lan</w:t>
      </w:r>
      <w:r w:rsidRPr="000601AD">
        <w:rPr>
          <w:rFonts w:eastAsia="Times New Roman" w:cs="Arial"/>
          <w:color w:val="1F2328"/>
          <w:kern w:val="0"/>
          <w:szCs w:val="22"/>
          <w14:ligatures w14:val="none"/>
        </w:rPr>
        <w:t> VM:</w:t>
      </w:r>
    </w:p>
    <w:p w14:paraId="457B5C86" w14:textId="77777777" w:rsidR="000601AD" w:rsidRPr="000601AD" w:rsidRDefault="000601AD" w:rsidP="000601AD">
      <w:pPr>
        <w:ind w:left="1440"/>
        <w:rPr>
          <w:rFonts w:eastAsia="Times New Roman" w:cs="Arial"/>
          <w:color w:val="1F2328"/>
          <w:kern w:val="0"/>
          <w:szCs w:val="22"/>
          <w14:ligatures w14:val="none"/>
        </w:rPr>
      </w:pPr>
      <w:r w:rsidRPr="000601AD">
        <w:rPr>
          <w:rFonts w:eastAsia="Times New Roman" w:cs="Arial"/>
          <w:b/>
          <w:bCs/>
          <w:color w:val="1F2328"/>
          <w:kern w:val="0"/>
          <w:szCs w:val="22"/>
          <w14:ligatures w14:val="none"/>
        </w:rPr>
        <w:t>/opt/IBM/liberty-staging/22.0.0.12-appServer2/</w:t>
      </w:r>
      <w:proofErr w:type="spellStart"/>
      <w:r w:rsidRPr="000601AD">
        <w:rPr>
          <w:rFonts w:eastAsia="Times New Roman" w:cs="Arial"/>
          <w:b/>
          <w:bCs/>
          <w:color w:val="1F2328"/>
          <w:kern w:val="0"/>
          <w:szCs w:val="22"/>
          <w14:ligatures w14:val="none"/>
        </w:rPr>
        <w:t>wlp</w:t>
      </w:r>
      <w:proofErr w:type="spellEnd"/>
      <w:r w:rsidRPr="000601AD">
        <w:rPr>
          <w:rFonts w:eastAsia="Times New Roman" w:cs="Arial"/>
          <w:b/>
          <w:bCs/>
          <w:color w:val="1F2328"/>
          <w:kern w:val="0"/>
          <w:szCs w:val="22"/>
          <w14:ligatures w14:val="none"/>
        </w:rPr>
        <w:t>/</w:t>
      </w:r>
      <w:proofErr w:type="spellStart"/>
      <w:r w:rsidRPr="000601AD">
        <w:rPr>
          <w:rFonts w:eastAsia="Times New Roman" w:cs="Arial"/>
          <w:b/>
          <w:bCs/>
          <w:color w:val="1F2328"/>
          <w:kern w:val="0"/>
          <w:szCs w:val="22"/>
          <w14:ligatures w14:val="none"/>
        </w:rPr>
        <w:t>usr</w:t>
      </w:r>
      <w:proofErr w:type="spellEnd"/>
      <w:r w:rsidRPr="000601AD">
        <w:rPr>
          <w:rFonts w:eastAsia="Times New Roman" w:cs="Arial"/>
          <w:b/>
          <w:bCs/>
          <w:color w:val="1F2328"/>
          <w:kern w:val="0"/>
          <w:szCs w:val="22"/>
          <w14:ligatures w14:val="none"/>
        </w:rPr>
        <w:t>/servers</w:t>
      </w:r>
    </w:p>
    <w:p w14:paraId="28995CFE" w14:textId="77777777" w:rsidR="000601AD" w:rsidRPr="000601AD" w:rsidRDefault="000601AD" w:rsidP="00FB754B">
      <w:pPr>
        <w:numPr>
          <w:ilvl w:val="1"/>
          <w:numId w:val="5"/>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The server uses </w:t>
      </w:r>
      <w:r w:rsidRPr="000601AD">
        <w:rPr>
          <w:rFonts w:eastAsia="Times New Roman" w:cs="Arial"/>
          <w:b/>
          <w:bCs/>
          <w:color w:val="1F2328"/>
          <w:kern w:val="0"/>
          <w:szCs w:val="22"/>
          <w14:ligatures w14:val="none"/>
        </w:rPr>
        <w:t>9082</w:t>
      </w:r>
      <w:r w:rsidRPr="000601AD">
        <w:rPr>
          <w:rFonts w:eastAsia="Times New Roman" w:cs="Arial"/>
          <w:color w:val="1F2328"/>
          <w:kern w:val="0"/>
          <w:szCs w:val="22"/>
          <w14:ligatures w14:val="none"/>
        </w:rPr>
        <w:t> and </w:t>
      </w:r>
      <w:r w:rsidRPr="000601AD">
        <w:rPr>
          <w:rFonts w:eastAsia="Times New Roman" w:cs="Arial"/>
          <w:b/>
          <w:bCs/>
          <w:color w:val="1F2328"/>
          <w:kern w:val="0"/>
          <w:szCs w:val="22"/>
          <w14:ligatures w14:val="none"/>
        </w:rPr>
        <w:t>9442</w:t>
      </w:r>
      <w:r w:rsidRPr="000601AD">
        <w:rPr>
          <w:rFonts w:eastAsia="Times New Roman" w:cs="Arial"/>
          <w:color w:val="1F2328"/>
          <w:kern w:val="0"/>
          <w:szCs w:val="22"/>
          <w14:ligatures w14:val="none"/>
        </w:rPr>
        <w:t> as its HTTP/HTTPS ports, as defined ad script input parameters.</w:t>
      </w:r>
    </w:p>
    <w:p w14:paraId="1E914DB9" w14:textId="77777777" w:rsidR="000601AD" w:rsidRPr="000601AD" w:rsidRDefault="000601AD" w:rsidP="00FB754B">
      <w:pPr>
        <w:numPr>
          <w:ilvl w:val="0"/>
          <w:numId w:val="5"/>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Go back to the Liberty collective Admin Center’s “</w:t>
      </w:r>
      <w:r w:rsidRPr="000601AD">
        <w:rPr>
          <w:rFonts w:eastAsia="Times New Roman" w:cs="Arial"/>
          <w:b/>
          <w:bCs/>
          <w:color w:val="1F2328"/>
          <w:kern w:val="0"/>
          <w:szCs w:val="22"/>
          <w14:ligatures w14:val="none"/>
        </w:rPr>
        <w:t>servers</w:t>
      </w:r>
      <w:r w:rsidRPr="000601AD">
        <w:rPr>
          <w:rFonts w:eastAsia="Times New Roman" w:cs="Arial"/>
          <w:color w:val="1F2328"/>
          <w:kern w:val="0"/>
          <w:szCs w:val="22"/>
          <w14:ligatures w14:val="none"/>
        </w:rPr>
        <w:t>” view and you can see the new member, </w:t>
      </w:r>
      <w:r w:rsidRPr="000601AD">
        <w:rPr>
          <w:rFonts w:eastAsia="Times New Roman" w:cs="Arial"/>
          <w:b/>
          <w:bCs/>
          <w:color w:val="1F2328"/>
          <w:kern w:val="0"/>
          <w:szCs w:val="22"/>
          <w14:ligatures w14:val="none"/>
        </w:rPr>
        <w:t>appServer2</w:t>
      </w:r>
      <w:r w:rsidRPr="000601AD">
        <w:rPr>
          <w:rFonts w:eastAsia="Times New Roman" w:cs="Arial"/>
          <w:color w:val="1F2328"/>
          <w:kern w:val="0"/>
          <w:szCs w:val="22"/>
          <w14:ligatures w14:val="none"/>
        </w:rPr>
        <w:t>, has been added to the server list and is the </w:t>
      </w:r>
      <w:r w:rsidRPr="000601AD">
        <w:rPr>
          <w:rFonts w:eastAsia="Times New Roman" w:cs="Arial"/>
          <w:b/>
          <w:bCs/>
          <w:color w:val="1F2328"/>
          <w:kern w:val="0"/>
          <w:szCs w:val="22"/>
          <w14:ligatures w14:val="none"/>
        </w:rPr>
        <w:t>Stopped</w:t>
      </w:r>
      <w:r w:rsidRPr="000601AD">
        <w:rPr>
          <w:rFonts w:eastAsia="Times New Roman" w:cs="Arial"/>
          <w:color w:val="1F2328"/>
          <w:kern w:val="0"/>
          <w:szCs w:val="22"/>
          <w14:ligatures w14:val="none"/>
        </w:rPr>
        <w:t> state.</w:t>
      </w:r>
    </w:p>
    <w:p w14:paraId="475F76B1" w14:textId="622F6990"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454EC895" wp14:editId="3E93AF85">
            <wp:extent cx="4105415" cy="2642203"/>
            <wp:effectExtent l="0" t="0" r="0" b="0"/>
            <wp:docPr id="2107757723"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57723" name="Picture 21" descr="A screenshot of a comput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5142" cy="2654899"/>
                    </a:xfrm>
                    <a:prstGeom prst="rect">
                      <a:avLst/>
                    </a:prstGeom>
                    <a:noFill/>
                    <a:ln>
                      <a:noFill/>
                    </a:ln>
                  </pic:spPr>
                </pic:pic>
              </a:graphicData>
            </a:graphic>
          </wp:inline>
        </w:drawing>
      </w:r>
    </w:p>
    <w:p w14:paraId="34593EE4" w14:textId="4A8405BD" w:rsidR="000601AD" w:rsidRPr="000601AD" w:rsidRDefault="000601AD" w:rsidP="000601AD">
      <w:pPr>
        <w:spacing w:before="360" w:after="240"/>
        <w:outlineLvl w:val="2"/>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 xml:space="preserve">Ripple Start the new 22.0.0.12 </w:t>
      </w:r>
      <w:proofErr w:type="gramStart"/>
      <w:r w:rsidRPr="000601AD">
        <w:rPr>
          <w:rFonts w:eastAsia="Times New Roman" w:cs="Arial"/>
          <w:b/>
          <w:bCs/>
          <w:color w:val="1F2328"/>
          <w:kern w:val="0"/>
          <w:szCs w:val="22"/>
          <w14:ligatures w14:val="none"/>
        </w:rPr>
        <w:t>servers</w:t>
      </w:r>
      <w:proofErr w:type="gramEnd"/>
    </w:p>
    <w:p w14:paraId="5ECE7B75"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Now that the new Liberty servers with Liberty version 22.0.0.12 have been deployed to the collective, all you need to do now is ripple start the servers.</w:t>
      </w:r>
    </w:p>
    <w:p w14:paraId="32630E0C"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Ripple starting the servers will allow the new application servers to accept incoming request without incurring an application outage.</w:t>
      </w:r>
    </w:p>
    <w:p w14:paraId="1D1EB455"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The ripple start will be manually performed in the Admin Center in this lab. However, like the other automated scripts you have used, this process can also be easily automated.</w:t>
      </w:r>
    </w:p>
    <w:p w14:paraId="3DF8EFC7"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Steps to ripple start the new servers:</w:t>
      </w:r>
    </w:p>
    <w:p w14:paraId="12138966" w14:textId="77777777" w:rsidR="000601AD" w:rsidRPr="000601AD" w:rsidRDefault="000601AD" w:rsidP="00FB754B">
      <w:pPr>
        <w:numPr>
          <w:ilvl w:val="0"/>
          <w:numId w:val="6"/>
        </w:numPr>
        <w:spacing w:before="100" w:beforeAutospacing="1" w:after="100" w:afterAutospacing="1"/>
        <w:rPr>
          <w:rFonts w:eastAsia="Times New Roman" w:cs="Arial"/>
          <w:color w:val="1F2328"/>
          <w:kern w:val="0"/>
          <w:szCs w:val="22"/>
          <w14:ligatures w14:val="none"/>
        </w:rPr>
      </w:pPr>
      <w:r w:rsidRPr="000601AD">
        <w:rPr>
          <w:rFonts w:eastAsia="Times New Roman" w:cs="Arial"/>
          <w:color w:val="1F2328"/>
          <w:kern w:val="0"/>
          <w:szCs w:val="22"/>
          <w14:ligatures w14:val="none"/>
        </w:rPr>
        <w:t>Stop 22.0.0.8-</w:t>
      </w:r>
      <w:proofErr w:type="gramStart"/>
      <w:r w:rsidRPr="000601AD">
        <w:rPr>
          <w:rFonts w:eastAsia="Times New Roman" w:cs="Arial"/>
          <w:color w:val="1F2328"/>
          <w:kern w:val="0"/>
          <w:szCs w:val="22"/>
          <w14:ligatures w14:val="none"/>
        </w:rPr>
        <w:t>appServer1</w:t>
      </w:r>
      <w:proofErr w:type="gramEnd"/>
    </w:p>
    <w:p w14:paraId="128ADB4F" w14:textId="77777777" w:rsidR="000601AD" w:rsidRPr="000601AD" w:rsidRDefault="000601AD" w:rsidP="00FB754B">
      <w:pPr>
        <w:numPr>
          <w:ilvl w:val="0"/>
          <w:numId w:val="6"/>
        </w:numPr>
        <w:spacing w:before="60" w:after="100" w:afterAutospacing="1"/>
        <w:rPr>
          <w:rFonts w:eastAsia="Times New Roman" w:cs="Arial"/>
          <w:color w:val="1F2328"/>
          <w:kern w:val="0"/>
          <w:szCs w:val="22"/>
          <w14:ligatures w14:val="none"/>
        </w:rPr>
      </w:pPr>
      <w:r w:rsidRPr="000601AD">
        <w:rPr>
          <w:rFonts w:eastAsia="Times New Roman" w:cs="Arial"/>
          <w:color w:val="1F2328"/>
          <w:kern w:val="0"/>
          <w:szCs w:val="22"/>
          <w14:ligatures w14:val="none"/>
        </w:rPr>
        <w:t>Start 22.0.0.12-</w:t>
      </w:r>
      <w:proofErr w:type="gramStart"/>
      <w:r w:rsidRPr="000601AD">
        <w:rPr>
          <w:rFonts w:eastAsia="Times New Roman" w:cs="Arial"/>
          <w:color w:val="1F2328"/>
          <w:kern w:val="0"/>
          <w:szCs w:val="22"/>
          <w14:ligatures w14:val="none"/>
        </w:rPr>
        <w:t>appServer1</w:t>
      </w:r>
      <w:proofErr w:type="gramEnd"/>
    </w:p>
    <w:p w14:paraId="740C2396" w14:textId="77777777" w:rsidR="000601AD" w:rsidRPr="000601AD" w:rsidRDefault="000601AD" w:rsidP="00FB754B">
      <w:pPr>
        <w:numPr>
          <w:ilvl w:val="0"/>
          <w:numId w:val="6"/>
        </w:numPr>
        <w:spacing w:before="60" w:after="100" w:afterAutospacing="1"/>
        <w:rPr>
          <w:rFonts w:eastAsia="Times New Roman" w:cs="Arial"/>
          <w:color w:val="1F2328"/>
          <w:kern w:val="0"/>
          <w:szCs w:val="22"/>
          <w14:ligatures w14:val="none"/>
        </w:rPr>
      </w:pPr>
      <w:r w:rsidRPr="000601AD">
        <w:rPr>
          <w:rFonts w:eastAsia="Times New Roman" w:cs="Arial"/>
          <w:color w:val="1F2328"/>
          <w:kern w:val="0"/>
          <w:szCs w:val="22"/>
          <w14:ligatures w14:val="none"/>
        </w:rPr>
        <w:t>Stop 22.0.0.8-</w:t>
      </w:r>
      <w:proofErr w:type="gramStart"/>
      <w:r w:rsidRPr="000601AD">
        <w:rPr>
          <w:rFonts w:eastAsia="Times New Roman" w:cs="Arial"/>
          <w:color w:val="1F2328"/>
          <w:kern w:val="0"/>
          <w:szCs w:val="22"/>
          <w14:ligatures w14:val="none"/>
        </w:rPr>
        <w:t>appServer2</w:t>
      </w:r>
      <w:proofErr w:type="gramEnd"/>
    </w:p>
    <w:p w14:paraId="6BB90915" w14:textId="723EF45F" w:rsidR="000601AD" w:rsidRPr="00D24BE1" w:rsidRDefault="000601AD" w:rsidP="000601AD">
      <w:pPr>
        <w:numPr>
          <w:ilvl w:val="0"/>
          <w:numId w:val="6"/>
        </w:numPr>
        <w:spacing w:before="60" w:after="100" w:afterAutospacing="1"/>
        <w:rPr>
          <w:rFonts w:eastAsia="Times New Roman" w:cs="Arial"/>
          <w:color w:val="1F2328"/>
          <w:kern w:val="0"/>
          <w:szCs w:val="22"/>
          <w14:ligatures w14:val="none"/>
        </w:rPr>
      </w:pPr>
      <w:r w:rsidRPr="000601AD">
        <w:rPr>
          <w:rFonts w:eastAsia="Times New Roman" w:cs="Arial"/>
          <w:color w:val="1F2328"/>
          <w:kern w:val="0"/>
          <w:szCs w:val="22"/>
          <w14:ligatures w14:val="none"/>
        </w:rPr>
        <w:t>Start 22.0.0.12-</w:t>
      </w:r>
      <w:proofErr w:type="gramStart"/>
      <w:r w:rsidRPr="000601AD">
        <w:rPr>
          <w:rFonts w:eastAsia="Times New Roman" w:cs="Arial"/>
          <w:color w:val="1F2328"/>
          <w:kern w:val="0"/>
          <w:szCs w:val="22"/>
          <w14:ligatures w14:val="none"/>
        </w:rPr>
        <w:t>appServer2</w:t>
      </w:r>
      <w:proofErr w:type="gramEnd"/>
    </w:p>
    <w:p w14:paraId="349E4D89" w14:textId="77777777" w:rsidR="000601AD" w:rsidRPr="000601AD" w:rsidRDefault="000601AD" w:rsidP="00FB754B">
      <w:pPr>
        <w:numPr>
          <w:ilvl w:val="0"/>
          <w:numId w:val="7"/>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lastRenderedPageBreak/>
        <w:t>Before starting the Liberty servers, you need to ensure the db2 database used by the </w:t>
      </w:r>
      <w:r w:rsidRPr="000601AD">
        <w:rPr>
          <w:rFonts w:eastAsia="Times New Roman" w:cs="Arial"/>
          <w:b/>
          <w:bCs/>
          <w:color w:val="1F2328"/>
          <w:kern w:val="0"/>
          <w:szCs w:val="22"/>
          <w14:ligatures w14:val="none"/>
        </w:rPr>
        <w:t>PlantsByWebSphere</w:t>
      </w:r>
      <w:r w:rsidRPr="000601AD">
        <w:rPr>
          <w:rFonts w:eastAsia="Times New Roman" w:cs="Arial"/>
          <w:color w:val="1F2328"/>
          <w:kern w:val="0"/>
          <w:szCs w:val="22"/>
          <w14:ligatures w14:val="none"/>
        </w:rPr>
        <w:t> application is running.</w:t>
      </w:r>
    </w:p>
    <w:p w14:paraId="3811519E" w14:textId="77777777" w:rsidR="000601AD" w:rsidRPr="000601AD" w:rsidRDefault="000601AD" w:rsidP="00FB754B">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1F2328"/>
          <w:kern w:val="0"/>
          <w:szCs w:val="22"/>
          <w:bdr w:val="none" w:sz="0" w:space="0" w:color="auto" w:frame="1"/>
          <w14:ligatures w14:val="none"/>
        </w:rPr>
      </w:pPr>
      <w:r w:rsidRPr="000601AD">
        <w:rPr>
          <w:rFonts w:eastAsia="Times New Roman" w:cs="Arial"/>
          <w:color w:val="1F2328"/>
          <w:kern w:val="0"/>
          <w:szCs w:val="22"/>
          <w:bdr w:val="none" w:sz="0" w:space="0" w:color="auto" w:frame="1"/>
          <w14:ligatures w14:val="none"/>
        </w:rPr>
        <w:t>docker start db2_demo_</w:t>
      </w:r>
      <w:proofErr w:type="gramStart"/>
      <w:r w:rsidRPr="000601AD">
        <w:rPr>
          <w:rFonts w:eastAsia="Times New Roman" w:cs="Arial"/>
          <w:color w:val="1F2328"/>
          <w:kern w:val="0"/>
          <w:szCs w:val="22"/>
          <w:bdr w:val="none" w:sz="0" w:space="0" w:color="auto" w:frame="1"/>
          <w14:ligatures w14:val="none"/>
        </w:rPr>
        <w:t>data</w:t>
      </w:r>
      <w:proofErr w:type="gramEnd"/>
    </w:p>
    <w:p w14:paraId="0B74F3DE" w14:textId="77777777" w:rsidR="000601AD" w:rsidRPr="000601AD" w:rsidRDefault="000601AD" w:rsidP="00FB754B">
      <w:pPr>
        <w:numPr>
          <w:ilvl w:val="0"/>
          <w:numId w:val="7"/>
        </w:numPr>
        <w:spacing w:before="240"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Stop</w:t>
      </w:r>
      <w:r w:rsidRPr="000601AD">
        <w:rPr>
          <w:rFonts w:eastAsia="Times New Roman" w:cs="Arial"/>
          <w:color w:val="1F2328"/>
          <w:kern w:val="0"/>
          <w:szCs w:val="22"/>
          <w14:ligatures w14:val="none"/>
        </w:rPr>
        <w:t> the collective member “</w:t>
      </w:r>
      <w:r w:rsidRPr="000601AD">
        <w:rPr>
          <w:rFonts w:eastAsia="Times New Roman" w:cs="Arial"/>
          <w:b/>
          <w:bCs/>
          <w:color w:val="1F2328"/>
          <w:kern w:val="0"/>
          <w:szCs w:val="22"/>
          <w14:ligatures w14:val="none"/>
        </w:rPr>
        <w:t>22.0.0.8-appServer1”</w:t>
      </w:r>
      <w:r w:rsidRPr="000601AD">
        <w:rPr>
          <w:rFonts w:eastAsia="Times New Roman" w:cs="Arial"/>
          <w:color w:val="1F2328"/>
          <w:kern w:val="0"/>
          <w:szCs w:val="22"/>
          <w14:ligatures w14:val="none"/>
        </w:rPr>
        <w:t> from the Liberty Admin Center.</w:t>
      </w:r>
    </w:p>
    <w:p w14:paraId="20BC3A7B"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a. In the </w:t>
      </w:r>
      <w:r w:rsidRPr="000601AD">
        <w:rPr>
          <w:rFonts w:eastAsia="Times New Roman" w:cs="Arial"/>
          <w:b/>
          <w:bCs/>
          <w:color w:val="1F2328"/>
          <w:kern w:val="0"/>
          <w:szCs w:val="22"/>
          <w14:ligatures w14:val="none"/>
        </w:rPr>
        <w:t>server</w:t>
      </w:r>
      <w:r w:rsidRPr="000601AD">
        <w:rPr>
          <w:rFonts w:eastAsia="Times New Roman" w:cs="Arial"/>
          <w:color w:val="1F2328"/>
          <w:kern w:val="0"/>
          <w:szCs w:val="22"/>
          <w14:ligatures w14:val="none"/>
        </w:rPr>
        <w:t> details page, click the dropdown menu icon of “</w:t>
      </w:r>
      <w:r w:rsidRPr="000601AD">
        <w:rPr>
          <w:rFonts w:eastAsia="Times New Roman" w:cs="Arial"/>
          <w:b/>
          <w:bCs/>
          <w:color w:val="1F2328"/>
          <w:kern w:val="0"/>
          <w:szCs w:val="22"/>
          <w14:ligatures w14:val="none"/>
        </w:rPr>
        <w:t>22.0.0.8-appServer1”</w:t>
      </w:r>
      <w:r w:rsidRPr="000601AD">
        <w:rPr>
          <w:rFonts w:eastAsia="Times New Roman" w:cs="Arial"/>
          <w:color w:val="1F2328"/>
          <w:kern w:val="0"/>
          <w:szCs w:val="22"/>
          <w14:ligatures w14:val="none"/>
        </w:rPr>
        <w:t> and select </w:t>
      </w:r>
      <w:r w:rsidRPr="000601AD">
        <w:rPr>
          <w:rFonts w:eastAsia="Times New Roman" w:cs="Arial"/>
          <w:b/>
          <w:bCs/>
          <w:color w:val="1F2328"/>
          <w:kern w:val="0"/>
          <w:szCs w:val="22"/>
          <w14:ligatures w14:val="none"/>
        </w:rPr>
        <w:t>Stop</w:t>
      </w:r>
      <w:r w:rsidRPr="000601AD">
        <w:rPr>
          <w:rFonts w:eastAsia="Times New Roman" w:cs="Arial"/>
          <w:color w:val="1F2328"/>
          <w:kern w:val="0"/>
          <w:szCs w:val="22"/>
          <w14:ligatures w14:val="none"/>
        </w:rPr>
        <w:t> to stop the server.</w:t>
      </w:r>
    </w:p>
    <w:p w14:paraId="701C4850" w14:textId="0284EF30"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7A71C76E" wp14:editId="168E3A3F">
            <wp:extent cx="3449933" cy="1785383"/>
            <wp:effectExtent l="0" t="0" r="5080" b="5715"/>
            <wp:docPr id="3161728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72806"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9063" cy="1800458"/>
                    </a:xfrm>
                    <a:prstGeom prst="rect">
                      <a:avLst/>
                    </a:prstGeom>
                    <a:noFill/>
                    <a:ln>
                      <a:noFill/>
                    </a:ln>
                  </pic:spPr>
                </pic:pic>
              </a:graphicData>
            </a:graphic>
          </wp:inline>
        </w:drawing>
      </w:r>
    </w:p>
    <w:p w14:paraId="080F17C8"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b/>
          <w:bCs/>
          <w:color w:val="1F2328"/>
          <w:kern w:val="0"/>
          <w:szCs w:val="22"/>
          <w14:ligatures w14:val="none"/>
        </w:rPr>
        <w:t>Note:</w:t>
      </w:r>
      <w:r w:rsidRPr="000601AD">
        <w:rPr>
          <w:rFonts w:eastAsia="Times New Roman" w:cs="Arial"/>
          <w:color w:val="1F2328"/>
          <w:kern w:val="0"/>
          <w:szCs w:val="22"/>
          <w14:ligatures w14:val="none"/>
        </w:rPr>
        <w:t> If prompted for credentials, enter the Admin Center username and password as: </w:t>
      </w:r>
      <w:r w:rsidRPr="000601AD">
        <w:rPr>
          <w:rFonts w:eastAsia="Times New Roman" w:cs="Arial"/>
          <w:b/>
          <w:bCs/>
          <w:color w:val="1F2328"/>
          <w:kern w:val="0"/>
          <w:szCs w:val="22"/>
          <w14:ligatures w14:val="none"/>
        </w:rPr>
        <w:t>admin / admin</w:t>
      </w:r>
      <w:r w:rsidRPr="000601AD">
        <w:rPr>
          <w:rFonts w:eastAsia="Times New Roman" w:cs="Arial"/>
          <w:color w:val="1F2328"/>
          <w:kern w:val="0"/>
          <w:szCs w:val="22"/>
          <w14:ligatures w14:val="none"/>
        </w:rPr>
        <w:t>.</w:t>
      </w:r>
    </w:p>
    <w:p w14:paraId="46100ABA"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b. Click </w:t>
      </w:r>
      <w:r w:rsidRPr="000601AD">
        <w:rPr>
          <w:rFonts w:eastAsia="Times New Roman" w:cs="Arial"/>
          <w:b/>
          <w:bCs/>
          <w:color w:val="1F2328"/>
          <w:kern w:val="0"/>
          <w:szCs w:val="22"/>
          <w14:ligatures w14:val="none"/>
        </w:rPr>
        <w:t>Stop</w:t>
      </w:r>
      <w:r w:rsidRPr="000601AD">
        <w:rPr>
          <w:rFonts w:eastAsia="Times New Roman" w:cs="Arial"/>
          <w:color w:val="1F2328"/>
          <w:kern w:val="0"/>
          <w:szCs w:val="22"/>
          <w14:ligatures w14:val="none"/>
        </w:rPr>
        <w:t> to confirm the stop for </w:t>
      </w:r>
      <w:r w:rsidRPr="000601AD">
        <w:rPr>
          <w:rFonts w:eastAsia="Times New Roman" w:cs="Arial"/>
          <w:b/>
          <w:bCs/>
          <w:color w:val="1F2328"/>
          <w:kern w:val="0"/>
          <w:szCs w:val="22"/>
          <w14:ligatures w14:val="none"/>
        </w:rPr>
        <w:t>22.0.0.8-appServer1</w:t>
      </w:r>
      <w:r w:rsidRPr="000601AD">
        <w:rPr>
          <w:rFonts w:eastAsia="Times New Roman" w:cs="Arial"/>
          <w:color w:val="1F2328"/>
          <w:kern w:val="0"/>
          <w:szCs w:val="22"/>
          <w14:ligatures w14:val="none"/>
        </w:rPr>
        <w:t> </w:t>
      </w:r>
      <w:proofErr w:type="gramStart"/>
      <w:r w:rsidRPr="000601AD">
        <w:rPr>
          <w:rFonts w:eastAsia="Times New Roman" w:cs="Arial"/>
          <w:color w:val="1F2328"/>
          <w:kern w:val="0"/>
          <w:szCs w:val="22"/>
          <w14:ligatures w14:val="none"/>
        </w:rPr>
        <w:t>server</w:t>
      </w:r>
      <w:proofErr w:type="gramEnd"/>
    </w:p>
    <w:p w14:paraId="70786ED0" w14:textId="0E718114"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79FCB5DA" wp14:editId="12F8E458">
            <wp:extent cx="2823038" cy="1239005"/>
            <wp:effectExtent l="0" t="0" r="0" b="5715"/>
            <wp:docPr id="1092907138" name="Picture 19"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07138" name="Picture 19" descr="A screenshot of a computer erro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5134" cy="1248703"/>
                    </a:xfrm>
                    <a:prstGeom prst="rect">
                      <a:avLst/>
                    </a:prstGeom>
                    <a:noFill/>
                    <a:ln>
                      <a:noFill/>
                    </a:ln>
                  </pic:spPr>
                </pic:pic>
              </a:graphicData>
            </a:graphic>
          </wp:inline>
        </w:drawing>
      </w:r>
    </w:p>
    <w:p w14:paraId="57401B52"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Server </w:t>
      </w:r>
      <w:r w:rsidRPr="000601AD">
        <w:rPr>
          <w:rFonts w:eastAsia="Times New Roman" w:cs="Arial"/>
          <w:b/>
          <w:bCs/>
          <w:color w:val="1F2328"/>
          <w:kern w:val="0"/>
          <w:szCs w:val="22"/>
          <w14:ligatures w14:val="none"/>
        </w:rPr>
        <w:t>appServer1</w:t>
      </w:r>
      <w:r w:rsidRPr="000601AD">
        <w:rPr>
          <w:rFonts w:eastAsia="Times New Roman" w:cs="Arial"/>
          <w:color w:val="1F2328"/>
          <w:kern w:val="0"/>
          <w:szCs w:val="22"/>
          <w14:ligatures w14:val="none"/>
        </w:rPr>
        <w:t> will stop, and you can see it is now in the </w:t>
      </w:r>
      <w:r w:rsidRPr="000601AD">
        <w:rPr>
          <w:rFonts w:eastAsia="Times New Roman" w:cs="Arial"/>
          <w:b/>
          <w:bCs/>
          <w:color w:val="1F2328"/>
          <w:kern w:val="0"/>
          <w:szCs w:val="22"/>
          <w14:ligatures w14:val="none"/>
        </w:rPr>
        <w:t>Stopped</w:t>
      </w:r>
      <w:r w:rsidRPr="000601AD">
        <w:rPr>
          <w:rFonts w:eastAsia="Times New Roman" w:cs="Arial"/>
          <w:color w:val="1F2328"/>
          <w:kern w:val="0"/>
          <w:szCs w:val="22"/>
          <w14:ligatures w14:val="none"/>
        </w:rPr>
        <w:t> state.</w:t>
      </w:r>
    </w:p>
    <w:p w14:paraId="5164F912" w14:textId="49C7AEE9"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6ED965CD" wp14:editId="715CC3A8">
            <wp:extent cx="2553335" cy="1698625"/>
            <wp:effectExtent l="0" t="0" r="0" b="3175"/>
            <wp:docPr id="1884871425"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1425" name="Picture 18" descr="A screenshot of a computer&#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53335" cy="1698625"/>
                    </a:xfrm>
                    <a:prstGeom prst="rect">
                      <a:avLst/>
                    </a:prstGeom>
                    <a:noFill/>
                    <a:ln>
                      <a:noFill/>
                    </a:ln>
                  </pic:spPr>
                </pic:pic>
              </a:graphicData>
            </a:graphic>
          </wp:inline>
        </w:drawing>
      </w:r>
      <w:r w:rsidRPr="000601AD">
        <w:rPr>
          <w:rFonts w:eastAsia="Times New Roman" w:cs="Arial"/>
          <w:color w:val="1F2328"/>
          <w:kern w:val="0"/>
          <w:szCs w:val="22"/>
          <w14:ligatures w14:val="none"/>
        </w:rPr>
        <w:t>.</w:t>
      </w:r>
    </w:p>
    <w:p w14:paraId="29B4110A" w14:textId="77777777" w:rsidR="000601AD" w:rsidRPr="000601AD" w:rsidRDefault="000601AD" w:rsidP="00FB754B">
      <w:pPr>
        <w:numPr>
          <w:ilvl w:val="0"/>
          <w:numId w:val="7"/>
        </w:numPr>
        <w:spacing w:before="240"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Start</w:t>
      </w:r>
      <w:r w:rsidRPr="000601AD">
        <w:rPr>
          <w:rFonts w:eastAsia="Times New Roman" w:cs="Arial"/>
          <w:color w:val="1F2328"/>
          <w:kern w:val="0"/>
          <w:szCs w:val="22"/>
          <w14:ligatures w14:val="none"/>
        </w:rPr>
        <w:t> the collective member “</w:t>
      </w:r>
      <w:r w:rsidRPr="000601AD">
        <w:rPr>
          <w:rFonts w:eastAsia="Times New Roman" w:cs="Arial"/>
          <w:b/>
          <w:bCs/>
          <w:color w:val="1F2328"/>
          <w:kern w:val="0"/>
          <w:szCs w:val="22"/>
          <w14:ligatures w14:val="none"/>
        </w:rPr>
        <w:t>22.0.0.12-appServer1</w:t>
      </w:r>
      <w:r w:rsidRPr="000601AD">
        <w:rPr>
          <w:rFonts w:eastAsia="Times New Roman" w:cs="Arial"/>
          <w:color w:val="1F2328"/>
          <w:kern w:val="0"/>
          <w:szCs w:val="22"/>
          <w14:ligatures w14:val="none"/>
        </w:rPr>
        <w:t>” from the Liberty Admin Center.</w:t>
      </w:r>
    </w:p>
    <w:p w14:paraId="7BFE7CE1"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lastRenderedPageBreak/>
        <w:t>a. In the </w:t>
      </w:r>
      <w:r w:rsidRPr="000601AD">
        <w:rPr>
          <w:rFonts w:eastAsia="Times New Roman" w:cs="Arial"/>
          <w:b/>
          <w:bCs/>
          <w:color w:val="1F2328"/>
          <w:kern w:val="0"/>
          <w:szCs w:val="22"/>
          <w14:ligatures w14:val="none"/>
        </w:rPr>
        <w:t>server</w:t>
      </w:r>
      <w:r w:rsidRPr="000601AD">
        <w:rPr>
          <w:rFonts w:eastAsia="Times New Roman" w:cs="Arial"/>
          <w:color w:val="1F2328"/>
          <w:kern w:val="0"/>
          <w:szCs w:val="22"/>
          <w14:ligatures w14:val="none"/>
        </w:rPr>
        <w:t> details page, click the dropdown menu icon of “</w:t>
      </w:r>
      <w:r w:rsidRPr="000601AD">
        <w:rPr>
          <w:rFonts w:eastAsia="Times New Roman" w:cs="Arial"/>
          <w:b/>
          <w:bCs/>
          <w:color w:val="1F2328"/>
          <w:kern w:val="0"/>
          <w:szCs w:val="22"/>
          <w14:ligatures w14:val="none"/>
        </w:rPr>
        <w:t>22.0.0.12-appServer1”</w:t>
      </w:r>
      <w:r w:rsidRPr="000601AD">
        <w:rPr>
          <w:rFonts w:eastAsia="Times New Roman" w:cs="Arial"/>
          <w:color w:val="1F2328"/>
          <w:kern w:val="0"/>
          <w:szCs w:val="22"/>
          <w14:ligatures w14:val="none"/>
        </w:rPr>
        <w:t> and select </w:t>
      </w:r>
      <w:r w:rsidRPr="000601AD">
        <w:rPr>
          <w:rFonts w:eastAsia="Times New Roman" w:cs="Arial"/>
          <w:b/>
          <w:bCs/>
          <w:color w:val="1F2328"/>
          <w:kern w:val="0"/>
          <w:szCs w:val="22"/>
          <w14:ligatures w14:val="none"/>
        </w:rPr>
        <w:t>Start</w:t>
      </w:r>
      <w:r w:rsidRPr="000601AD">
        <w:rPr>
          <w:rFonts w:eastAsia="Times New Roman" w:cs="Arial"/>
          <w:color w:val="1F2328"/>
          <w:kern w:val="0"/>
          <w:szCs w:val="22"/>
          <w14:ligatures w14:val="none"/>
        </w:rPr>
        <w:t> to start the server.</w:t>
      </w:r>
    </w:p>
    <w:p w14:paraId="6D09B22E" w14:textId="06B5B554"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2523622F" wp14:editId="1C7F6181">
            <wp:extent cx="3475506" cy="1768573"/>
            <wp:effectExtent l="0" t="0" r="4445" b="0"/>
            <wp:docPr id="927598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98759"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01713" cy="1781909"/>
                    </a:xfrm>
                    <a:prstGeom prst="rect">
                      <a:avLst/>
                    </a:prstGeom>
                    <a:noFill/>
                    <a:ln>
                      <a:noFill/>
                    </a:ln>
                  </pic:spPr>
                </pic:pic>
              </a:graphicData>
            </a:graphic>
          </wp:inline>
        </w:drawing>
      </w:r>
    </w:p>
    <w:p w14:paraId="28058506"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b. Click </w:t>
      </w:r>
      <w:r w:rsidRPr="000601AD">
        <w:rPr>
          <w:rFonts w:eastAsia="Times New Roman" w:cs="Arial"/>
          <w:b/>
          <w:bCs/>
          <w:color w:val="1F2328"/>
          <w:kern w:val="0"/>
          <w:szCs w:val="22"/>
          <w14:ligatures w14:val="none"/>
        </w:rPr>
        <w:t>Start</w:t>
      </w:r>
      <w:r w:rsidRPr="000601AD">
        <w:rPr>
          <w:rFonts w:eastAsia="Times New Roman" w:cs="Arial"/>
          <w:color w:val="1F2328"/>
          <w:kern w:val="0"/>
          <w:szCs w:val="22"/>
          <w14:ligatures w14:val="none"/>
        </w:rPr>
        <w:t> to confirm the stop for </w:t>
      </w:r>
      <w:r w:rsidRPr="000601AD">
        <w:rPr>
          <w:rFonts w:eastAsia="Times New Roman" w:cs="Arial"/>
          <w:b/>
          <w:bCs/>
          <w:color w:val="1F2328"/>
          <w:kern w:val="0"/>
          <w:szCs w:val="22"/>
          <w14:ligatures w14:val="none"/>
        </w:rPr>
        <w:t>22.0.0.12-appServer1</w:t>
      </w:r>
      <w:r w:rsidRPr="000601AD">
        <w:rPr>
          <w:rFonts w:eastAsia="Times New Roman" w:cs="Arial"/>
          <w:color w:val="1F2328"/>
          <w:kern w:val="0"/>
          <w:szCs w:val="22"/>
          <w14:ligatures w14:val="none"/>
        </w:rPr>
        <w:t> server.</w:t>
      </w:r>
    </w:p>
    <w:p w14:paraId="76CD09D3" w14:textId="387A42B2"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597A7087" wp14:editId="3C4D828E">
            <wp:extent cx="2846264" cy="1144140"/>
            <wp:effectExtent l="0" t="0" r="0" b="0"/>
            <wp:docPr id="209877532"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7532" name="Picture 16" descr="A screenshot of a computer&#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2650" cy="1158766"/>
                    </a:xfrm>
                    <a:prstGeom prst="rect">
                      <a:avLst/>
                    </a:prstGeom>
                    <a:noFill/>
                    <a:ln>
                      <a:noFill/>
                    </a:ln>
                  </pic:spPr>
                </pic:pic>
              </a:graphicData>
            </a:graphic>
          </wp:inline>
        </w:drawing>
      </w:r>
    </w:p>
    <w:p w14:paraId="32FECAE8"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Server </w:t>
      </w:r>
      <w:r w:rsidRPr="000601AD">
        <w:rPr>
          <w:rFonts w:eastAsia="Times New Roman" w:cs="Arial"/>
          <w:b/>
          <w:bCs/>
          <w:color w:val="1F2328"/>
          <w:kern w:val="0"/>
          <w:szCs w:val="22"/>
          <w14:ligatures w14:val="none"/>
        </w:rPr>
        <w:t>22.0.0.12-appServer1</w:t>
      </w:r>
      <w:r w:rsidRPr="000601AD">
        <w:rPr>
          <w:rFonts w:eastAsia="Times New Roman" w:cs="Arial"/>
          <w:color w:val="1F2328"/>
          <w:kern w:val="0"/>
          <w:szCs w:val="22"/>
          <w14:ligatures w14:val="none"/>
        </w:rPr>
        <w:t> will start, and you can see it is now in the </w:t>
      </w:r>
      <w:r w:rsidRPr="000601AD">
        <w:rPr>
          <w:rFonts w:eastAsia="Times New Roman" w:cs="Arial"/>
          <w:b/>
          <w:bCs/>
          <w:color w:val="1F2328"/>
          <w:kern w:val="0"/>
          <w:szCs w:val="22"/>
          <w14:ligatures w14:val="none"/>
        </w:rPr>
        <w:t>Running</w:t>
      </w:r>
      <w:r w:rsidRPr="000601AD">
        <w:rPr>
          <w:rFonts w:eastAsia="Times New Roman" w:cs="Arial"/>
          <w:color w:val="1F2328"/>
          <w:kern w:val="0"/>
          <w:szCs w:val="22"/>
          <w14:ligatures w14:val="none"/>
        </w:rPr>
        <w:t> state.</w:t>
      </w:r>
    </w:p>
    <w:p w14:paraId="73BAE571" w14:textId="29BF3B27"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493BC183" wp14:editId="0496604D">
            <wp:extent cx="2453640" cy="1689100"/>
            <wp:effectExtent l="0" t="0" r="0" b="0"/>
            <wp:docPr id="2082474356"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4356" name="Picture 15" descr="A screenshot of a computer&#10;&#10;Description automatically generated with low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3640" cy="1689100"/>
                    </a:xfrm>
                    <a:prstGeom prst="rect">
                      <a:avLst/>
                    </a:prstGeom>
                    <a:noFill/>
                    <a:ln>
                      <a:noFill/>
                    </a:ln>
                  </pic:spPr>
                </pic:pic>
              </a:graphicData>
            </a:graphic>
          </wp:inline>
        </w:drawing>
      </w:r>
      <w:r w:rsidRPr="000601AD">
        <w:rPr>
          <w:rFonts w:eastAsia="Times New Roman" w:cs="Arial"/>
          <w:color w:val="1F2328"/>
          <w:kern w:val="0"/>
          <w:szCs w:val="22"/>
          <w14:ligatures w14:val="none"/>
        </w:rPr>
        <w:t>.</w:t>
      </w:r>
    </w:p>
    <w:p w14:paraId="640124F9" w14:textId="77777777" w:rsidR="000601AD" w:rsidRPr="000601AD" w:rsidRDefault="000601AD" w:rsidP="000601AD">
      <w:pPr>
        <w:spacing w:before="360" w:after="240"/>
        <w:outlineLvl w:val="2"/>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Checkpoint of the current state</w:t>
      </w:r>
    </w:p>
    <w:p w14:paraId="1AF4474A"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At this point, you should see the following server states:</w:t>
      </w:r>
    </w:p>
    <w:p w14:paraId="285FABC4"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On VM server0.gym.lan:</w:t>
      </w:r>
    </w:p>
    <w:p w14:paraId="794D356C" w14:textId="77777777" w:rsidR="000601AD" w:rsidRPr="000601AD" w:rsidRDefault="000601AD" w:rsidP="00FB754B">
      <w:pPr>
        <w:numPr>
          <w:ilvl w:val="0"/>
          <w:numId w:val="8"/>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22.0.0.8-appServer1 - </w:t>
      </w:r>
      <w:proofErr w:type="gramStart"/>
      <w:r w:rsidRPr="000601AD">
        <w:rPr>
          <w:rFonts w:eastAsia="Times New Roman" w:cs="Arial"/>
          <w:b/>
          <w:bCs/>
          <w:color w:val="1F2328"/>
          <w:kern w:val="0"/>
          <w:szCs w:val="22"/>
          <w14:ligatures w14:val="none"/>
        </w:rPr>
        <w:t>Stopped</w:t>
      </w:r>
      <w:proofErr w:type="gramEnd"/>
    </w:p>
    <w:p w14:paraId="22076B6B" w14:textId="77777777" w:rsidR="000601AD" w:rsidRPr="000601AD" w:rsidRDefault="000601AD" w:rsidP="00FB754B">
      <w:pPr>
        <w:numPr>
          <w:ilvl w:val="0"/>
          <w:numId w:val="8"/>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22.0.0.12-appServer1 -</w:t>
      </w:r>
      <w:proofErr w:type="gramStart"/>
      <w:r w:rsidRPr="000601AD">
        <w:rPr>
          <w:rFonts w:eastAsia="Times New Roman" w:cs="Arial"/>
          <w:b/>
          <w:bCs/>
          <w:color w:val="1F2328"/>
          <w:kern w:val="0"/>
          <w:szCs w:val="22"/>
          <w14:ligatures w14:val="none"/>
        </w:rPr>
        <w:t>Running</w:t>
      </w:r>
      <w:proofErr w:type="gramEnd"/>
    </w:p>
    <w:p w14:paraId="11B0B307" w14:textId="6EF0D89F" w:rsidR="000601AD" w:rsidRPr="000601AD" w:rsidRDefault="000601AD" w:rsidP="000601AD">
      <w:pPr>
        <w:spacing w:after="24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147B8999" wp14:editId="17F90DDE">
            <wp:extent cx="5231765" cy="1838960"/>
            <wp:effectExtent l="0" t="0" r="635" b="2540"/>
            <wp:docPr id="1847906939"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06939" name="Picture 14" descr="A screenshot of a computer&#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1765" cy="1838960"/>
                    </a:xfrm>
                    <a:prstGeom prst="rect">
                      <a:avLst/>
                    </a:prstGeom>
                    <a:noFill/>
                    <a:ln>
                      <a:noFill/>
                    </a:ln>
                  </pic:spPr>
                </pic:pic>
              </a:graphicData>
            </a:graphic>
          </wp:inline>
        </w:drawing>
      </w:r>
    </w:p>
    <w:p w14:paraId="42D0CE23"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On VM server1.gym.lan:</w:t>
      </w:r>
    </w:p>
    <w:p w14:paraId="5F80F033" w14:textId="77777777" w:rsidR="000601AD" w:rsidRPr="000601AD" w:rsidRDefault="000601AD" w:rsidP="00FB754B">
      <w:pPr>
        <w:numPr>
          <w:ilvl w:val="0"/>
          <w:numId w:val="9"/>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22.0.0.8-appServer2 - </w:t>
      </w:r>
      <w:proofErr w:type="gramStart"/>
      <w:r w:rsidRPr="000601AD">
        <w:rPr>
          <w:rFonts w:eastAsia="Times New Roman" w:cs="Arial"/>
          <w:b/>
          <w:bCs/>
          <w:color w:val="1F2328"/>
          <w:kern w:val="0"/>
          <w:szCs w:val="22"/>
          <w14:ligatures w14:val="none"/>
        </w:rPr>
        <w:t>Running</w:t>
      </w:r>
      <w:proofErr w:type="gramEnd"/>
    </w:p>
    <w:p w14:paraId="708BCC69" w14:textId="77777777" w:rsidR="000601AD" w:rsidRPr="000601AD" w:rsidRDefault="000601AD" w:rsidP="00FB754B">
      <w:pPr>
        <w:numPr>
          <w:ilvl w:val="0"/>
          <w:numId w:val="9"/>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22.0.0.12-appServer2 -</w:t>
      </w:r>
      <w:proofErr w:type="gramStart"/>
      <w:r w:rsidRPr="000601AD">
        <w:rPr>
          <w:rFonts w:eastAsia="Times New Roman" w:cs="Arial"/>
          <w:b/>
          <w:bCs/>
          <w:color w:val="1F2328"/>
          <w:kern w:val="0"/>
          <w:szCs w:val="22"/>
          <w14:ligatures w14:val="none"/>
        </w:rPr>
        <w:t>Stopped</w:t>
      </w:r>
      <w:proofErr w:type="gramEnd"/>
    </w:p>
    <w:p w14:paraId="3E2DC9F6" w14:textId="5BE7EE2C" w:rsidR="000601AD" w:rsidRPr="000601AD" w:rsidRDefault="000601AD" w:rsidP="000601AD">
      <w:pPr>
        <w:spacing w:after="24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625A5F3D" wp14:editId="4895B159">
            <wp:extent cx="5106670" cy="1828800"/>
            <wp:effectExtent l="0" t="0" r="0" b="0"/>
            <wp:docPr id="342537907"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37907" name="Picture 13" descr="A screenshot of a computer&#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06670" cy="1828800"/>
                    </a:xfrm>
                    <a:prstGeom prst="rect">
                      <a:avLst/>
                    </a:prstGeom>
                    <a:noFill/>
                    <a:ln>
                      <a:noFill/>
                    </a:ln>
                  </pic:spPr>
                </pic:pic>
              </a:graphicData>
            </a:graphic>
          </wp:inline>
        </w:drawing>
      </w:r>
    </w:p>
    <w:p w14:paraId="7DA9B8E8"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Next, ripple start the </w:t>
      </w:r>
      <w:r w:rsidRPr="000601AD">
        <w:rPr>
          <w:rFonts w:eastAsia="Times New Roman" w:cs="Arial"/>
          <w:b/>
          <w:bCs/>
          <w:color w:val="1F2328"/>
          <w:kern w:val="0"/>
          <w:szCs w:val="22"/>
          <w14:ligatures w14:val="none"/>
        </w:rPr>
        <w:t>22.00.12-appServer2</w:t>
      </w:r>
      <w:r w:rsidRPr="000601AD">
        <w:rPr>
          <w:rFonts w:eastAsia="Times New Roman" w:cs="Arial"/>
          <w:color w:val="1F2328"/>
          <w:kern w:val="0"/>
          <w:szCs w:val="22"/>
          <w14:ligatures w14:val="none"/>
        </w:rPr>
        <w:t> server on VM </w:t>
      </w:r>
      <w:r w:rsidRPr="000601AD">
        <w:rPr>
          <w:rFonts w:eastAsia="Times New Roman" w:cs="Arial"/>
          <w:b/>
          <w:bCs/>
          <w:color w:val="1F2328"/>
          <w:kern w:val="0"/>
          <w:szCs w:val="22"/>
          <w14:ligatures w14:val="none"/>
        </w:rPr>
        <w:t>server1.gym.lan</w:t>
      </w:r>
      <w:r w:rsidRPr="000601AD">
        <w:rPr>
          <w:rFonts w:eastAsia="Times New Roman" w:cs="Arial"/>
          <w:color w:val="1F2328"/>
          <w:kern w:val="0"/>
          <w:szCs w:val="22"/>
          <w14:ligatures w14:val="none"/>
        </w:rPr>
        <w:t> following the same steps as above.</w:t>
      </w:r>
    </w:p>
    <w:p w14:paraId="7327949D" w14:textId="77777777" w:rsidR="000601AD" w:rsidRPr="000601AD" w:rsidRDefault="000601AD" w:rsidP="00FB754B">
      <w:pPr>
        <w:numPr>
          <w:ilvl w:val="0"/>
          <w:numId w:val="10"/>
        </w:numPr>
        <w:spacing w:before="240"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Stop</w:t>
      </w:r>
      <w:r w:rsidRPr="000601AD">
        <w:rPr>
          <w:rFonts w:eastAsia="Times New Roman" w:cs="Arial"/>
          <w:color w:val="1F2328"/>
          <w:kern w:val="0"/>
          <w:szCs w:val="22"/>
          <w14:ligatures w14:val="none"/>
        </w:rPr>
        <w:t> the collective member </w:t>
      </w:r>
      <w:r w:rsidRPr="000601AD">
        <w:rPr>
          <w:rFonts w:eastAsia="Times New Roman" w:cs="Arial"/>
          <w:b/>
          <w:bCs/>
          <w:color w:val="1F2328"/>
          <w:kern w:val="0"/>
          <w:szCs w:val="22"/>
          <w14:ligatures w14:val="none"/>
        </w:rPr>
        <w:t>22.0.0.8-appServer02</w:t>
      </w:r>
      <w:r w:rsidRPr="000601AD">
        <w:rPr>
          <w:rFonts w:eastAsia="Times New Roman" w:cs="Arial"/>
          <w:color w:val="1F2328"/>
          <w:kern w:val="0"/>
          <w:szCs w:val="22"/>
          <w14:ligatures w14:val="none"/>
        </w:rPr>
        <w:t> from the Liberty Admin Center.</w:t>
      </w:r>
    </w:p>
    <w:p w14:paraId="507D4072" w14:textId="77777777" w:rsidR="000601AD" w:rsidRPr="000601AD" w:rsidRDefault="000601AD" w:rsidP="00FB754B">
      <w:pPr>
        <w:numPr>
          <w:ilvl w:val="0"/>
          <w:numId w:val="10"/>
        </w:numPr>
        <w:spacing w:before="240"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Start</w:t>
      </w:r>
      <w:r w:rsidRPr="000601AD">
        <w:rPr>
          <w:rFonts w:eastAsia="Times New Roman" w:cs="Arial"/>
          <w:color w:val="1F2328"/>
          <w:kern w:val="0"/>
          <w:szCs w:val="22"/>
          <w14:ligatures w14:val="none"/>
        </w:rPr>
        <w:t> the collective member </w:t>
      </w:r>
      <w:r w:rsidRPr="000601AD">
        <w:rPr>
          <w:rFonts w:eastAsia="Times New Roman" w:cs="Arial"/>
          <w:b/>
          <w:bCs/>
          <w:color w:val="1F2328"/>
          <w:kern w:val="0"/>
          <w:szCs w:val="22"/>
          <w14:ligatures w14:val="none"/>
        </w:rPr>
        <w:t>22.0.0.12-appServer02</w:t>
      </w:r>
      <w:r w:rsidRPr="000601AD">
        <w:rPr>
          <w:rFonts w:eastAsia="Times New Roman" w:cs="Arial"/>
          <w:color w:val="1F2328"/>
          <w:kern w:val="0"/>
          <w:szCs w:val="22"/>
          <w14:ligatures w14:val="none"/>
        </w:rPr>
        <w:t> from the Liberty Admin Center.</w:t>
      </w:r>
    </w:p>
    <w:p w14:paraId="701E4787"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The final state should reflect the 22.0.0.12 servers are RUNNING, and the 22.0.0.8 servers are STOPPED.</w:t>
      </w:r>
    </w:p>
    <w:p w14:paraId="54AAF862" w14:textId="624321C1" w:rsidR="000601AD" w:rsidRPr="000601AD" w:rsidRDefault="000601AD" w:rsidP="000601AD">
      <w:pPr>
        <w:spacing w:after="24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40048AE4" wp14:editId="31C189E9">
            <wp:extent cx="5943600" cy="1018540"/>
            <wp:effectExtent l="0" t="0" r="0" b="0"/>
            <wp:docPr id="3890698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69824"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018540"/>
                    </a:xfrm>
                    <a:prstGeom prst="rect">
                      <a:avLst/>
                    </a:prstGeom>
                    <a:noFill/>
                    <a:ln>
                      <a:noFill/>
                    </a:ln>
                  </pic:spPr>
                </pic:pic>
              </a:graphicData>
            </a:graphic>
          </wp:inline>
        </w:drawing>
      </w:r>
    </w:p>
    <w:p w14:paraId="3E07A8A2"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Congratulations!</w:t>
      </w:r>
      <w:r w:rsidRPr="000601AD">
        <w:rPr>
          <w:rFonts w:eastAsia="Times New Roman" w:cs="Arial"/>
          <w:color w:val="1F2328"/>
          <w:kern w:val="0"/>
          <w:szCs w:val="22"/>
          <w14:ligatures w14:val="none"/>
        </w:rPr>
        <w:t> You have just completed the upgrade from Liberty 22.0.0.8 to 22.0.0.12 using WebSphere Liberty’s zero-migration architecture and common practices for deployments using immutable server packages for flexible deployments.</w:t>
      </w:r>
    </w:p>
    <w:p w14:paraId="46DD314F"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lastRenderedPageBreak/>
        <w:t>The final activity in this lab is to demonstrate the applications continue to run as-is after the upgrade.</w:t>
      </w:r>
    </w:p>
    <w:p w14:paraId="2EB9711A" w14:textId="64B04FEE" w:rsidR="000601AD" w:rsidRPr="000601AD" w:rsidRDefault="000601AD" w:rsidP="000601AD">
      <w:pPr>
        <w:spacing w:before="360" w:after="240"/>
        <w:outlineLvl w:val="1"/>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 xml:space="preserve">Part </w:t>
      </w:r>
      <w:r w:rsidR="00D24BE1">
        <w:rPr>
          <w:rFonts w:eastAsia="Times New Roman" w:cs="Arial"/>
          <w:b/>
          <w:bCs/>
          <w:color w:val="1F2328"/>
          <w:kern w:val="0"/>
          <w:szCs w:val="22"/>
          <w14:ligatures w14:val="none"/>
        </w:rPr>
        <w:t>10</w:t>
      </w:r>
      <w:r w:rsidRPr="000601AD">
        <w:rPr>
          <w:rFonts w:eastAsia="Times New Roman" w:cs="Arial"/>
          <w:b/>
          <w:bCs/>
          <w:color w:val="1F2328"/>
          <w:kern w:val="0"/>
          <w:szCs w:val="22"/>
          <w14:ligatures w14:val="none"/>
        </w:rPr>
        <w:t xml:space="preserve">: Test the applications after the Liberty </w:t>
      </w:r>
      <w:proofErr w:type="gramStart"/>
      <w:r w:rsidRPr="000601AD">
        <w:rPr>
          <w:rFonts w:eastAsia="Times New Roman" w:cs="Arial"/>
          <w:b/>
          <w:bCs/>
          <w:color w:val="1F2328"/>
          <w:kern w:val="0"/>
          <w:szCs w:val="22"/>
          <w14:ligatures w14:val="none"/>
        </w:rPr>
        <w:t>upgrade</w:t>
      </w:r>
      <w:proofErr w:type="gramEnd"/>
    </w:p>
    <w:p w14:paraId="1B34BE46"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You have successfully ripple started the new 22.0.0.12 servers in the collective.</w:t>
      </w:r>
    </w:p>
    <w:p w14:paraId="51745660"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 xml:space="preserve">In this section, you will test the PlantsByWebSphere and </w:t>
      </w:r>
      <w:proofErr w:type="spellStart"/>
      <w:r w:rsidRPr="000601AD">
        <w:rPr>
          <w:rFonts w:eastAsia="Times New Roman" w:cs="Arial"/>
          <w:color w:val="1F2328"/>
          <w:kern w:val="0"/>
          <w:szCs w:val="22"/>
          <w14:ligatures w14:val="none"/>
        </w:rPr>
        <w:t>WhereAmI</w:t>
      </w:r>
      <w:proofErr w:type="spellEnd"/>
      <w:r w:rsidRPr="000601AD">
        <w:rPr>
          <w:rFonts w:eastAsia="Times New Roman" w:cs="Arial"/>
          <w:color w:val="1F2328"/>
          <w:kern w:val="0"/>
          <w:szCs w:val="22"/>
          <w14:ligatures w14:val="none"/>
        </w:rPr>
        <w:t xml:space="preserve"> applications and ensure the applications run properly after the upgrade to Liberty 22.0.0.12.</w:t>
      </w:r>
    </w:p>
    <w:p w14:paraId="42C3235E" w14:textId="005436BB" w:rsidR="000601AD" w:rsidRPr="000601AD" w:rsidRDefault="000601AD" w:rsidP="000601AD">
      <w:pPr>
        <w:spacing w:before="360" w:after="240"/>
        <w:outlineLvl w:val="2"/>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Test the PlantsByWebSphere application:</w:t>
      </w:r>
    </w:p>
    <w:p w14:paraId="5330B0F4" w14:textId="77777777" w:rsidR="000601AD" w:rsidRPr="000601AD" w:rsidRDefault="000601AD" w:rsidP="00FB754B">
      <w:pPr>
        <w:numPr>
          <w:ilvl w:val="0"/>
          <w:numId w:val="11"/>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To access the </w:t>
      </w:r>
      <w:r w:rsidRPr="000601AD">
        <w:rPr>
          <w:rFonts w:eastAsia="Times New Roman" w:cs="Arial"/>
          <w:b/>
          <w:bCs/>
          <w:color w:val="1F2328"/>
          <w:kern w:val="0"/>
          <w:szCs w:val="22"/>
          <w14:ligatures w14:val="none"/>
        </w:rPr>
        <w:t>PlantsByWebSphere</w:t>
      </w:r>
      <w:r w:rsidRPr="000601AD">
        <w:rPr>
          <w:rFonts w:eastAsia="Times New Roman" w:cs="Arial"/>
          <w:color w:val="1F2328"/>
          <w:kern w:val="0"/>
          <w:szCs w:val="22"/>
          <w14:ligatures w14:val="none"/>
        </w:rPr>
        <w:t> application on appServer1</w:t>
      </w:r>
    </w:p>
    <w:p w14:paraId="0E0163D9"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a. Open a new tab on the Firefox browser and test PlantsByWebSphere on </w:t>
      </w:r>
      <w:r w:rsidRPr="000601AD">
        <w:rPr>
          <w:rFonts w:eastAsia="Times New Roman" w:cs="Arial"/>
          <w:b/>
          <w:bCs/>
          <w:color w:val="1F2328"/>
          <w:kern w:val="0"/>
          <w:szCs w:val="22"/>
          <w14:ligatures w14:val="none"/>
        </w:rPr>
        <w:t>appServer1</w:t>
      </w:r>
      <w:r w:rsidRPr="000601AD">
        <w:rPr>
          <w:rFonts w:eastAsia="Times New Roman" w:cs="Arial"/>
          <w:color w:val="1F2328"/>
          <w:kern w:val="0"/>
          <w:szCs w:val="22"/>
          <w14:ligatures w14:val="none"/>
        </w:rPr>
        <w:t>, which is on </w:t>
      </w:r>
      <w:proofErr w:type="gramStart"/>
      <w:r w:rsidRPr="000601AD">
        <w:rPr>
          <w:rFonts w:eastAsia="Times New Roman" w:cs="Arial"/>
          <w:b/>
          <w:bCs/>
          <w:color w:val="1F2328"/>
          <w:kern w:val="0"/>
          <w:szCs w:val="22"/>
          <w14:ligatures w14:val="none"/>
        </w:rPr>
        <w:t>server0.gym.lan</w:t>
      </w:r>
      <w:proofErr w:type="gramEnd"/>
    </w:p>
    <w:p w14:paraId="66604230" w14:textId="77777777" w:rsidR="000601AD" w:rsidRPr="000601AD" w:rsidRDefault="000601AD" w:rsidP="00060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1F2328"/>
          <w:kern w:val="0"/>
          <w:szCs w:val="22"/>
          <w:bdr w:val="none" w:sz="0" w:space="0" w:color="auto" w:frame="1"/>
          <w14:ligatures w14:val="none"/>
        </w:rPr>
      </w:pPr>
      <w:r w:rsidRPr="000601AD">
        <w:rPr>
          <w:rFonts w:eastAsia="Times New Roman" w:cs="Arial"/>
          <w:color w:val="1F2328"/>
          <w:kern w:val="0"/>
          <w:szCs w:val="22"/>
          <w:bdr w:val="none" w:sz="0" w:space="0" w:color="auto" w:frame="1"/>
          <w14:ligatures w14:val="none"/>
        </w:rPr>
        <w:t>https://server0.gym.lan:9441/PlantsByWebSphere</w:t>
      </w:r>
    </w:p>
    <w:p w14:paraId="15D81AC9" w14:textId="5BD99CBA"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b/>
          <w:bCs/>
          <w:color w:val="1F2328"/>
          <w:kern w:val="0"/>
          <w:szCs w:val="22"/>
          <w14:ligatures w14:val="none"/>
        </w:rPr>
        <w:t>Note:</w:t>
      </w:r>
      <w:r w:rsidRPr="000601AD">
        <w:rPr>
          <w:rFonts w:eastAsia="Times New Roman" w:cs="Arial"/>
          <w:color w:val="1F2328"/>
          <w:kern w:val="0"/>
          <w:szCs w:val="22"/>
          <w14:ligatures w14:val="none"/>
        </w:rPr>
        <w:t> </w:t>
      </w:r>
      <w:r w:rsidR="00D123AD">
        <w:rPr>
          <w:rFonts w:eastAsia="Times New Roman" w:cs="Arial"/>
          <w:color w:val="1F2328"/>
          <w:kern w:val="0"/>
          <w:szCs w:val="22"/>
          <w14:ligatures w14:val="none"/>
        </w:rPr>
        <w:t xml:space="preserve">You will likely </w:t>
      </w:r>
      <w:r w:rsidRPr="000601AD">
        <w:rPr>
          <w:rFonts w:eastAsia="Times New Roman" w:cs="Arial"/>
          <w:color w:val="1F2328"/>
          <w:kern w:val="0"/>
          <w:szCs w:val="22"/>
          <w14:ligatures w14:val="none"/>
        </w:rPr>
        <w:t>see the “Warning: Potential Security Risk Ahead”, click Advanced</w:t>
      </w:r>
      <w:r w:rsidR="00D123AD">
        <w:rPr>
          <w:rFonts w:eastAsia="Times New Roman" w:cs="Arial"/>
          <w:color w:val="1F2328"/>
          <w:kern w:val="0"/>
          <w:szCs w:val="22"/>
          <w14:ligatures w14:val="none"/>
        </w:rPr>
        <w:t>-&gt;</w:t>
      </w:r>
      <w:r w:rsidRPr="000601AD">
        <w:rPr>
          <w:rFonts w:eastAsia="Times New Roman" w:cs="Arial"/>
          <w:color w:val="1F2328"/>
          <w:kern w:val="0"/>
          <w:szCs w:val="22"/>
          <w14:ligatures w14:val="none"/>
        </w:rPr>
        <w:t>.</w:t>
      </w:r>
      <w:r w:rsidR="00D123AD">
        <w:rPr>
          <w:rFonts w:eastAsia="Times New Roman" w:cs="Arial"/>
          <w:color w:val="1F2328"/>
          <w:kern w:val="0"/>
          <w:szCs w:val="22"/>
          <w14:ligatures w14:val="none"/>
        </w:rPr>
        <w:t xml:space="preserve"> scroll down</w:t>
      </w:r>
      <w:r w:rsidRPr="000601AD">
        <w:rPr>
          <w:rFonts w:eastAsia="Times New Roman" w:cs="Arial"/>
          <w:color w:val="1F2328"/>
          <w:kern w:val="0"/>
          <w:szCs w:val="22"/>
          <w14:ligatures w14:val="none"/>
        </w:rPr>
        <w:t>-&gt;Accept Risk and Continue to continue</w:t>
      </w:r>
      <w:r w:rsidR="006B2A9F">
        <w:rPr>
          <w:rFonts w:eastAsia="Times New Roman" w:cs="Arial"/>
          <w:color w:val="1F2328"/>
          <w:kern w:val="0"/>
          <w:szCs w:val="22"/>
          <w14:ligatures w14:val="none"/>
        </w:rPr>
        <w:t>.</w:t>
      </w:r>
      <w:r w:rsidR="00D123AD">
        <w:rPr>
          <w:rFonts w:eastAsia="Times New Roman" w:cs="Arial"/>
          <w:color w:val="1F2328"/>
          <w:kern w:val="0"/>
          <w:szCs w:val="22"/>
          <w14:ligatures w14:val="none"/>
        </w:rPr>
        <w:t xml:space="preserve"> </w:t>
      </w:r>
      <w:proofErr w:type="gramStart"/>
      <w:r w:rsidR="00D123AD">
        <w:rPr>
          <w:rFonts w:eastAsia="Times New Roman" w:cs="Arial"/>
          <w:color w:val="1F2328"/>
          <w:kern w:val="0"/>
          <w:szCs w:val="22"/>
          <w14:ligatures w14:val="none"/>
        </w:rPr>
        <w:t>The</w:t>
      </w:r>
      <w:proofErr w:type="gramEnd"/>
      <w:r w:rsidR="00D123AD">
        <w:rPr>
          <w:rFonts w:eastAsia="Times New Roman" w:cs="Arial"/>
          <w:color w:val="1F2328"/>
          <w:kern w:val="0"/>
          <w:szCs w:val="22"/>
          <w14:ligatures w14:val="none"/>
        </w:rPr>
        <w:t xml:space="preserve"> warning occurs because new self-signed certs were created when deploying the new application server version</w:t>
      </w:r>
      <w:r w:rsidRPr="000601AD">
        <w:rPr>
          <w:rFonts w:eastAsia="Times New Roman" w:cs="Arial"/>
          <w:color w:val="1F2328"/>
          <w:kern w:val="0"/>
          <w:szCs w:val="22"/>
          <w14:ligatures w14:val="none"/>
        </w:rPr>
        <w:t>.</w:t>
      </w:r>
    </w:p>
    <w:p w14:paraId="1E88415A" w14:textId="0DCB0C87"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09511D9B" wp14:editId="00FAB5ED">
            <wp:extent cx="4636576" cy="2571913"/>
            <wp:effectExtent l="0" t="0" r="0" b="0"/>
            <wp:docPr id="1342358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8149"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875" cy="2578735"/>
                    </a:xfrm>
                    <a:prstGeom prst="rect">
                      <a:avLst/>
                    </a:prstGeom>
                    <a:noFill/>
                    <a:ln>
                      <a:noFill/>
                    </a:ln>
                  </pic:spPr>
                </pic:pic>
              </a:graphicData>
            </a:graphic>
          </wp:inline>
        </w:drawing>
      </w:r>
    </w:p>
    <w:p w14:paraId="6C3FD33D"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b. In the application, click on the “</w:t>
      </w:r>
      <w:r w:rsidRPr="000601AD">
        <w:rPr>
          <w:rFonts w:eastAsia="Times New Roman" w:cs="Arial"/>
          <w:b/>
          <w:bCs/>
          <w:color w:val="1F2328"/>
          <w:kern w:val="0"/>
          <w:szCs w:val="22"/>
          <w14:ligatures w14:val="none"/>
        </w:rPr>
        <w:t>Help</w:t>
      </w:r>
      <w:r w:rsidRPr="000601AD">
        <w:rPr>
          <w:rFonts w:eastAsia="Times New Roman" w:cs="Arial"/>
          <w:color w:val="1F2328"/>
          <w:kern w:val="0"/>
          <w:szCs w:val="22"/>
          <w14:ligatures w14:val="none"/>
        </w:rPr>
        <w:t>” link, located on the upper right corner of the application page.</w:t>
      </w:r>
    </w:p>
    <w:p w14:paraId="6797B82E" w14:textId="74397897"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07E96F72" wp14:editId="2876DCDC">
            <wp:extent cx="4714068" cy="1356302"/>
            <wp:effectExtent l="0" t="0" r="0" b="3175"/>
            <wp:docPr id="614256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569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6128" cy="1368403"/>
                    </a:xfrm>
                    <a:prstGeom prst="rect">
                      <a:avLst/>
                    </a:prstGeom>
                    <a:noFill/>
                    <a:ln>
                      <a:noFill/>
                    </a:ln>
                  </pic:spPr>
                </pic:pic>
              </a:graphicData>
            </a:graphic>
          </wp:inline>
        </w:drawing>
      </w:r>
    </w:p>
    <w:p w14:paraId="4281A1A4"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c. On the “</w:t>
      </w:r>
      <w:r w:rsidRPr="000601AD">
        <w:rPr>
          <w:rFonts w:eastAsia="Times New Roman" w:cs="Arial"/>
          <w:b/>
          <w:bCs/>
          <w:color w:val="1F2328"/>
          <w:kern w:val="0"/>
          <w:szCs w:val="22"/>
          <w14:ligatures w14:val="none"/>
        </w:rPr>
        <w:t>Help</w:t>
      </w:r>
      <w:r w:rsidRPr="000601AD">
        <w:rPr>
          <w:rFonts w:eastAsia="Times New Roman" w:cs="Arial"/>
          <w:color w:val="1F2328"/>
          <w:kern w:val="0"/>
          <w:szCs w:val="22"/>
          <w14:ligatures w14:val="none"/>
        </w:rPr>
        <w:t>” page, you will see the Server name and the version of Liberty that is running for the server that handled this specific request.</w:t>
      </w:r>
    </w:p>
    <w:p w14:paraId="0222DDC2" w14:textId="5C3BA526"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21651B5E" wp14:editId="691C8D0B">
            <wp:extent cx="4367939" cy="2709895"/>
            <wp:effectExtent l="0" t="0" r="1270" b="0"/>
            <wp:docPr id="7800483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830" name="Picture 9" descr="A screenshot of a computer&#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5931" cy="2721057"/>
                    </a:xfrm>
                    <a:prstGeom prst="rect">
                      <a:avLst/>
                    </a:prstGeom>
                    <a:noFill/>
                    <a:ln>
                      <a:noFill/>
                    </a:ln>
                  </pic:spPr>
                </pic:pic>
              </a:graphicData>
            </a:graphic>
          </wp:inline>
        </w:drawing>
      </w:r>
    </w:p>
    <w:p w14:paraId="0EA21267"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d. In the application, click the “</w:t>
      </w:r>
      <w:r w:rsidRPr="000601AD">
        <w:rPr>
          <w:rFonts w:eastAsia="Times New Roman" w:cs="Arial"/>
          <w:b/>
          <w:bCs/>
          <w:color w:val="1F2328"/>
          <w:kern w:val="0"/>
          <w:szCs w:val="22"/>
          <w14:ligatures w14:val="none"/>
        </w:rPr>
        <w:t>Home</w:t>
      </w:r>
      <w:r w:rsidRPr="000601AD">
        <w:rPr>
          <w:rFonts w:eastAsia="Times New Roman" w:cs="Arial"/>
          <w:color w:val="1F2328"/>
          <w:kern w:val="0"/>
          <w:szCs w:val="22"/>
          <w14:ligatures w14:val="none"/>
        </w:rPr>
        <w:t>” link to return to the PlantsByWebSphere Home page.</w:t>
      </w:r>
    </w:p>
    <w:p w14:paraId="7AA8B25D" w14:textId="13FF2563"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3ED7AC68" wp14:editId="3135834A">
            <wp:extent cx="4595247" cy="1554332"/>
            <wp:effectExtent l="0" t="0" r="2540" b="0"/>
            <wp:docPr id="18778845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84567"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26391" cy="1564866"/>
                    </a:xfrm>
                    <a:prstGeom prst="rect">
                      <a:avLst/>
                    </a:prstGeom>
                    <a:noFill/>
                    <a:ln>
                      <a:noFill/>
                    </a:ln>
                  </pic:spPr>
                </pic:pic>
              </a:graphicData>
            </a:graphic>
          </wp:inline>
        </w:drawing>
      </w:r>
    </w:p>
    <w:p w14:paraId="34CF8C6D" w14:textId="77777777" w:rsidR="000601AD" w:rsidRPr="000601AD" w:rsidRDefault="000601AD" w:rsidP="00FB754B">
      <w:pPr>
        <w:numPr>
          <w:ilvl w:val="0"/>
          <w:numId w:val="11"/>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OPTIONAL: Repeat the steps to access the </w:t>
      </w:r>
      <w:r w:rsidRPr="000601AD">
        <w:rPr>
          <w:rFonts w:eastAsia="Times New Roman" w:cs="Arial"/>
          <w:b/>
          <w:bCs/>
          <w:color w:val="1F2328"/>
          <w:kern w:val="0"/>
          <w:szCs w:val="22"/>
          <w14:ligatures w14:val="none"/>
        </w:rPr>
        <w:t>PlantsByWebSphere</w:t>
      </w:r>
      <w:r w:rsidRPr="000601AD">
        <w:rPr>
          <w:rFonts w:eastAsia="Times New Roman" w:cs="Arial"/>
          <w:color w:val="1F2328"/>
          <w:kern w:val="0"/>
          <w:szCs w:val="22"/>
          <w14:ligatures w14:val="none"/>
        </w:rPr>
        <w:t> application on appServer2 on host server1.gym.lan</w:t>
      </w:r>
    </w:p>
    <w:p w14:paraId="194B0824" w14:textId="77777777" w:rsidR="000601AD" w:rsidRPr="000601AD" w:rsidRDefault="000601AD" w:rsidP="00D24B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1F2328"/>
          <w:kern w:val="0"/>
          <w:szCs w:val="22"/>
          <w:bdr w:val="none" w:sz="0" w:space="0" w:color="auto" w:frame="1"/>
          <w14:ligatures w14:val="none"/>
        </w:rPr>
      </w:pPr>
      <w:r w:rsidRPr="000601AD">
        <w:rPr>
          <w:rFonts w:eastAsia="Times New Roman" w:cs="Arial"/>
          <w:color w:val="1F2328"/>
          <w:kern w:val="0"/>
          <w:szCs w:val="22"/>
          <w:bdr w:val="none" w:sz="0" w:space="0" w:color="auto" w:frame="1"/>
          <w14:ligatures w14:val="none"/>
        </w:rPr>
        <w:t>https://server1.gym.lan:9442/PlantsByWebSphere</w:t>
      </w:r>
    </w:p>
    <w:p w14:paraId="6E841F0C"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b/>
          <w:bCs/>
          <w:color w:val="1F2328"/>
          <w:kern w:val="0"/>
          <w:szCs w:val="22"/>
          <w14:ligatures w14:val="none"/>
        </w:rPr>
        <w:t>Note:</w:t>
      </w:r>
      <w:r w:rsidRPr="000601AD">
        <w:rPr>
          <w:rFonts w:eastAsia="Times New Roman" w:cs="Arial"/>
          <w:color w:val="1F2328"/>
          <w:kern w:val="0"/>
          <w:szCs w:val="22"/>
          <w14:ligatures w14:val="none"/>
        </w:rPr>
        <w:t xml:space="preserve"> If you see the “Warning: Potential Security Risk Ahead”, click </w:t>
      </w:r>
      <w:proofErr w:type="gramStart"/>
      <w:r w:rsidRPr="000601AD">
        <w:rPr>
          <w:rFonts w:eastAsia="Times New Roman" w:cs="Arial"/>
          <w:color w:val="1F2328"/>
          <w:kern w:val="0"/>
          <w:szCs w:val="22"/>
          <w14:ligatures w14:val="none"/>
        </w:rPr>
        <w:t>Advanced..</w:t>
      </w:r>
      <w:proofErr w:type="gramEnd"/>
      <w:r w:rsidRPr="000601AD">
        <w:rPr>
          <w:rFonts w:eastAsia="Times New Roman" w:cs="Arial"/>
          <w:color w:val="1F2328"/>
          <w:kern w:val="0"/>
          <w:szCs w:val="22"/>
          <w14:ligatures w14:val="none"/>
        </w:rPr>
        <w:t>-&gt;Accept Risk and Continue to continue.</w:t>
      </w:r>
    </w:p>
    <w:p w14:paraId="5DA8049F" w14:textId="62D86966"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72FDE1A7" wp14:editId="667A4240">
            <wp:extent cx="4455763" cy="2037940"/>
            <wp:effectExtent l="0" t="0" r="2540" b="0"/>
            <wp:docPr id="1816539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39623"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80658" cy="2049326"/>
                    </a:xfrm>
                    <a:prstGeom prst="rect">
                      <a:avLst/>
                    </a:prstGeom>
                    <a:noFill/>
                    <a:ln>
                      <a:noFill/>
                    </a:ln>
                  </pic:spPr>
                </pic:pic>
              </a:graphicData>
            </a:graphic>
          </wp:inline>
        </w:drawing>
      </w:r>
    </w:p>
    <w:p w14:paraId="11C62BF2" w14:textId="7099A0DA" w:rsidR="000601AD" w:rsidRPr="000601AD" w:rsidRDefault="000601AD" w:rsidP="000601AD">
      <w:pPr>
        <w:spacing w:before="360" w:after="240"/>
        <w:outlineLvl w:val="2"/>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 xml:space="preserve">Test the </w:t>
      </w:r>
      <w:proofErr w:type="spellStart"/>
      <w:r w:rsidRPr="000601AD">
        <w:rPr>
          <w:rFonts w:eastAsia="Times New Roman" w:cs="Arial"/>
          <w:b/>
          <w:bCs/>
          <w:color w:val="1F2328"/>
          <w:kern w:val="0"/>
          <w:szCs w:val="22"/>
          <w14:ligatures w14:val="none"/>
        </w:rPr>
        <w:t>WhereAmI</w:t>
      </w:r>
      <w:proofErr w:type="spellEnd"/>
      <w:r w:rsidRPr="000601AD">
        <w:rPr>
          <w:rFonts w:eastAsia="Times New Roman" w:cs="Arial"/>
          <w:b/>
          <w:bCs/>
          <w:color w:val="1F2328"/>
          <w:kern w:val="0"/>
          <w:szCs w:val="22"/>
          <w14:ligatures w14:val="none"/>
        </w:rPr>
        <w:t xml:space="preserve"> application:</w:t>
      </w:r>
    </w:p>
    <w:p w14:paraId="7A9090C4" w14:textId="77777777" w:rsidR="000601AD" w:rsidRPr="000601AD" w:rsidRDefault="000601AD" w:rsidP="00FB754B">
      <w:pPr>
        <w:numPr>
          <w:ilvl w:val="0"/>
          <w:numId w:val="12"/>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To access the </w:t>
      </w:r>
      <w:proofErr w:type="spellStart"/>
      <w:r w:rsidRPr="000601AD">
        <w:rPr>
          <w:rFonts w:eastAsia="Times New Roman" w:cs="Arial"/>
          <w:b/>
          <w:bCs/>
          <w:color w:val="1F2328"/>
          <w:kern w:val="0"/>
          <w:szCs w:val="22"/>
          <w14:ligatures w14:val="none"/>
        </w:rPr>
        <w:t>WhereAmI</w:t>
      </w:r>
      <w:proofErr w:type="spellEnd"/>
      <w:r w:rsidRPr="000601AD">
        <w:rPr>
          <w:rFonts w:eastAsia="Times New Roman" w:cs="Arial"/>
          <w:color w:val="1F2328"/>
          <w:kern w:val="0"/>
          <w:szCs w:val="22"/>
          <w14:ligatures w14:val="none"/>
        </w:rPr>
        <w:t> application on appServer1</w:t>
      </w:r>
    </w:p>
    <w:p w14:paraId="170EB5B4"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 xml:space="preserve">a. Open a new tab on the Firefox browser and test </w:t>
      </w:r>
      <w:proofErr w:type="spellStart"/>
      <w:r w:rsidRPr="000601AD">
        <w:rPr>
          <w:rFonts w:eastAsia="Times New Roman" w:cs="Arial"/>
          <w:color w:val="1F2328"/>
          <w:kern w:val="0"/>
          <w:szCs w:val="22"/>
          <w14:ligatures w14:val="none"/>
        </w:rPr>
        <w:t>WhereAmI</w:t>
      </w:r>
      <w:proofErr w:type="spellEnd"/>
      <w:r w:rsidRPr="000601AD">
        <w:rPr>
          <w:rFonts w:eastAsia="Times New Roman" w:cs="Arial"/>
          <w:color w:val="1F2328"/>
          <w:kern w:val="0"/>
          <w:szCs w:val="22"/>
          <w14:ligatures w14:val="none"/>
        </w:rPr>
        <w:t xml:space="preserve"> on </w:t>
      </w:r>
      <w:r w:rsidRPr="000601AD">
        <w:rPr>
          <w:rFonts w:eastAsia="Times New Roman" w:cs="Arial"/>
          <w:b/>
          <w:bCs/>
          <w:color w:val="1F2328"/>
          <w:kern w:val="0"/>
          <w:szCs w:val="22"/>
          <w14:ligatures w14:val="none"/>
        </w:rPr>
        <w:t>appServer1</w:t>
      </w:r>
      <w:r w:rsidRPr="000601AD">
        <w:rPr>
          <w:rFonts w:eastAsia="Times New Roman" w:cs="Arial"/>
          <w:color w:val="1F2328"/>
          <w:kern w:val="0"/>
          <w:szCs w:val="22"/>
          <w14:ligatures w14:val="none"/>
        </w:rPr>
        <w:t>, which is on </w:t>
      </w:r>
      <w:proofErr w:type="gramStart"/>
      <w:r w:rsidRPr="000601AD">
        <w:rPr>
          <w:rFonts w:eastAsia="Times New Roman" w:cs="Arial"/>
          <w:b/>
          <w:bCs/>
          <w:color w:val="1F2328"/>
          <w:kern w:val="0"/>
          <w:szCs w:val="22"/>
          <w14:ligatures w14:val="none"/>
        </w:rPr>
        <w:t>server0.gym.lan</w:t>
      </w:r>
      <w:proofErr w:type="gramEnd"/>
    </w:p>
    <w:p w14:paraId="2A5D6FAB" w14:textId="77777777" w:rsidR="000601AD" w:rsidRPr="000601AD" w:rsidRDefault="000601AD" w:rsidP="00060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1F2328"/>
          <w:kern w:val="0"/>
          <w:szCs w:val="22"/>
          <w:bdr w:val="none" w:sz="0" w:space="0" w:color="auto" w:frame="1"/>
          <w14:ligatures w14:val="none"/>
        </w:rPr>
      </w:pPr>
      <w:r w:rsidRPr="000601AD">
        <w:rPr>
          <w:rFonts w:eastAsia="Times New Roman" w:cs="Arial"/>
          <w:color w:val="1F2328"/>
          <w:kern w:val="0"/>
          <w:szCs w:val="22"/>
          <w:bdr w:val="none" w:sz="0" w:space="0" w:color="auto" w:frame="1"/>
          <w14:ligatures w14:val="none"/>
        </w:rPr>
        <w:t>https://server0.gym.lan:9441/WhereAmI</w:t>
      </w:r>
    </w:p>
    <w:p w14:paraId="5D91AC37"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b. Note that the application is running on Liberty version 22.0.0.12</w:t>
      </w:r>
    </w:p>
    <w:p w14:paraId="3888A38E" w14:textId="3524BA74"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10C6B5A3" wp14:editId="4BB8BF5D">
            <wp:extent cx="3975294" cy="1987647"/>
            <wp:effectExtent l="0" t="0" r="0" b="6350"/>
            <wp:docPr id="1513324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4678"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9948" cy="1994974"/>
                    </a:xfrm>
                    <a:prstGeom prst="rect">
                      <a:avLst/>
                    </a:prstGeom>
                    <a:noFill/>
                    <a:ln>
                      <a:noFill/>
                    </a:ln>
                  </pic:spPr>
                </pic:pic>
              </a:graphicData>
            </a:graphic>
          </wp:inline>
        </w:drawing>
      </w:r>
    </w:p>
    <w:p w14:paraId="6CF755CD" w14:textId="77777777" w:rsidR="000601AD" w:rsidRPr="000601AD" w:rsidRDefault="000601AD" w:rsidP="00FB754B">
      <w:pPr>
        <w:numPr>
          <w:ilvl w:val="0"/>
          <w:numId w:val="12"/>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OPTIONAL: Repeat the steps to access the </w:t>
      </w:r>
      <w:proofErr w:type="spellStart"/>
      <w:r w:rsidRPr="000601AD">
        <w:rPr>
          <w:rFonts w:eastAsia="Times New Roman" w:cs="Arial"/>
          <w:b/>
          <w:bCs/>
          <w:color w:val="1F2328"/>
          <w:kern w:val="0"/>
          <w:szCs w:val="22"/>
          <w14:ligatures w14:val="none"/>
        </w:rPr>
        <w:t>WhereAmI</w:t>
      </w:r>
      <w:proofErr w:type="spellEnd"/>
      <w:r w:rsidRPr="000601AD">
        <w:rPr>
          <w:rFonts w:eastAsia="Times New Roman" w:cs="Arial"/>
          <w:color w:val="1F2328"/>
          <w:kern w:val="0"/>
          <w:szCs w:val="22"/>
          <w14:ligatures w14:val="none"/>
        </w:rPr>
        <w:t> application on appServer2 on host server1.gym.lan</w:t>
      </w:r>
    </w:p>
    <w:p w14:paraId="67A383CB" w14:textId="77777777" w:rsidR="000601AD" w:rsidRPr="000601AD" w:rsidRDefault="000601AD" w:rsidP="00D24B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Arial"/>
          <w:color w:val="1F2328"/>
          <w:kern w:val="0"/>
          <w:szCs w:val="22"/>
          <w:bdr w:val="none" w:sz="0" w:space="0" w:color="auto" w:frame="1"/>
          <w14:ligatures w14:val="none"/>
        </w:rPr>
      </w:pPr>
      <w:r w:rsidRPr="000601AD">
        <w:rPr>
          <w:rFonts w:eastAsia="Times New Roman" w:cs="Arial"/>
          <w:color w:val="1F2328"/>
          <w:kern w:val="0"/>
          <w:szCs w:val="22"/>
          <w:bdr w:val="none" w:sz="0" w:space="0" w:color="auto" w:frame="1"/>
          <w14:ligatures w14:val="none"/>
        </w:rPr>
        <w:t>https://server1.gym.lan:9442/WhereAmI</w:t>
      </w:r>
    </w:p>
    <w:p w14:paraId="0703F95D" w14:textId="4D19C9E3"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lastRenderedPageBreak/>
        <w:drawing>
          <wp:inline distT="0" distB="0" distL="0" distR="0" wp14:anchorId="3232EC55" wp14:editId="06EC477E">
            <wp:extent cx="3346568" cy="1967998"/>
            <wp:effectExtent l="0" t="0" r="0" b="635"/>
            <wp:docPr id="1812853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53995"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58583" cy="1975063"/>
                    </a:xfrm>
                    <a:prstGeom prst="rect">
                      <a:avLst/>
                    </a:prstGeom>
                    <a:noFill/>
                    <a:ln>
                      <a:noFill/>
                    </a:ln>
                  </pic:spPr>
                </pic:pic>
              </a:graphicData>
            </a:graphic>
          </wp:inline>
        </w:drawing>
      </w:r>
    </w:p>
    <w:p w14:paraId="3E820681" w14:textId="7E085A7D" w:rsidR="000601AD" w:rsidRPr="000601AD" w:rsidRDefault="000601AD" w:rsidP="000601AD">
      <w:pPr>
        <w:spacing w:before="360" w:after="240"/>
        <w:outlineLvl w:val="2"/>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Test Dynamic Routing after the Liberty upgrade</w:t>
      </w:r>
    </w:p>
    <w:p w14:paraId="3F7BAE35"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In this part of the lab, you demonstrate that Liberty’s Dynamic Routing capabilities is now automatically directing incoming requests from the HTTP server to the new Liberty 22.0.0.12 servers, after the upgrade.</w:t>
      </w:r>
    </w:p>
    <w:p w14:paraId="06D6F230" w14:textId="77777777" w:rsidR="000601AD" w:rsidRPr="000601AD" w:rsidRDefault="000601AD" w:rsidP="000601AD">
      <w:pPr>
        <w:spacing w:before="360" w:after="240"/>
        <w:outlineLvl w:val="2"/>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 xml:space="preserve">Test the dynamic routing after the Liberty </w:t>
      </w:r>
      <w:proofErr w:type="gramStart"/>
      <w:r w:rsidRPr="000601AD">
        <w:rPr>
          <w:rFonts w:eastAsia="Times New Roman" w:cs="Arial"/>
          <w:b/>
          <w:bCs/>
          <w:color w:val="1F2328"/>
          <w:kern w:val="0"/>
          <w:szCs w:val="22"/>
          <w14:ligatures w14:val="none"/>
        </w:rPr>
        <w:t>upgrade</w:t>
      </w:r>
      <w:proofErr w:type="gramEnd"/>
    </w:p>
    <w:p w14:paraId="7F15C11F" w14:textId="77777777" w:rsidR="000601AD" w:rsidRPr="000601AD" w:rsidRDefault="000601AD" w:rsidP="00FB754B">
      <w:pPr>
        <w:numPr>
          <w:ilvl w:val="0"/>
          <w:numId w:val="13"/>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To access the </w:t>
      </w:r>
      <w:proofErr w:type="spellStart"/>
      <w:r w:rsidRPr="000601AD">
        <w:rPr>
          <w:rFonts w:eastAsia="Times New Roman" w:cs="Arial"/>
          <w:b/>
          <w:bCs/>
          <w:color w:val="1F2328"/>
          <w:kern w:val="0"/>
          <w:szCs w:val="22"/>
          <w14:ligatures w14:val="none"/>
        </w:rPr>
        <w:t>WhereAmI</w:t>
      </w:r>
      <w:proofErr w:type="spellEnd"/>
      <w:r w:rsidRPr="000601AD">
        <w:rPr>
          <w:rFonts w:eastAsia="Times New Roman" w:cs="Arial"/>
          <w:color w:val="1F2328"/>
          <w:kern w:val="0"/>
          <w:szCs w:val="22"/>
          <w14:ligatures w14:val="none"/>
        </w:rPr>
        <w:t> application through the IBM HTTP Server and plugin, open a new browser window and enter the application URL as:</w:t>
      </w:r>
    </w:p>
    <w:p w14:paraId="009ED07B" w14:textId="77777777" w:rsidR="000601AD" w:rsidRPr="000601AD" w:rsidRDefault="000601AD" w:rsidP="00FB754B">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1F2328"/>
          <w:kern w:val="0"/>
          <w:szCs w:val="22"/>
          <w:bdr w:val="none" w:sz="0" w:space="0" w:color="auto" w:frame="1"/>
          <w14:ligatures w14:val="none"/>
        </w:rPr>
      </w:pPr>
      <w:r w:rsidRPr="000601AD">
        <w:rPr>
          <w:rFonts w:eastAsia="Times New Roman" w:cs="Arial"/>
          <w:color w:val="1F2328"/>
          <w:kern w:val="0"/>
          <w:szCs w:val="22"/>
          <w:bdr w:val="none" w:sz="0" w:space="0" w:color="auto" w:frame="1"/>
          <w14:ligatures w14:val="none"/>
        </w:rPr>
        <w:t>https://server0.gym.lan:8443/WhereAmI</w:t>
      </w:r>
    </w:p>
    <w:p w14:paraId="67B0A8DE"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The output shows the application running on </w:t>
      </w:r>
      <w:r w:rsidRPr="000601AD">
        <w:rPr>
          <w:rFonts w:eastAsia="Times New Roman" w:cs="Arial"/>
          <w:b/>
          <w:bCs/>
          <w:color w:val="1F2328"/>
          <w:kern w:val="0"/>
          <w:szCs w:val="22"/>
          <w14:ligatures w14:val="none"/>
        </w:rPr>
        <w:t>appServer1</w:t>
      </w:r>
      <w:r w:rsidRPr="000601AD">
        <w:rPr>
          <w:rFonts w:eastAsia="Times New Roman" w:cs="Arial"/>
          <w:color w:val="1F2328"/>
          <w:kern w:val="0"/>
          <w:szCs w:val="22"/>
          <w14:ligatures w14:val="none"/>
        </w:rPr>
        <w:t> on the initial request.</w:t>
      </w:r>
    </w:p>
    <w:p w14:paraId="7F4B309A" w14:textId="77777777" w:rsidR="000601AD" w:rsidRPr="000601AD" w:rsidRDefault="000601AD" w:rsidP="000601AD">
      <w:pPr>
        <w:ind w:left="720"/>
        <w:rPr>
          <w:rFonts w:eastAsia="Times New Roman" w:cs="Arial"/>
          <w:color w:val="1F2328"/>
          <w:kern w:val="0"/>
          <w:szCs w:val="22"/>
          <w14:ligatures w14:val="none"/>
        </w:rPr>
      </w:pPr>
      <w:r w:rsidRPr="000601AD">
        <w:rPr>
          <w:rFonts w:eastAsia="Times New Roman" w:cs="Arial"/>
          <w:b/>
          <w:bCs/>
          <w:color w:val="1F2328"/>
          <w:kern w:val="0"/>
          <w:szCs w:val="22"/>
          <w14:ligatures w14:val="none"/>
        </w:rPr>
        <w:t>Note:</w:t>
      </w:r>
      <w:r w:rsidRPr="000601AD">
        <w:rPr>
          <w:rFonts w:eastAsia="Times New Roman" w:cs="Arial"/>
          <w:color w:val="1F2328"/>
          <w:kern w:val="0"/>
          <w:szCs w:val="22"/>
          <w14:ligatures w14:val="none"/>
        </w:rPr>
        <w:t> It is possible that the request is routed to </w:t>
      </w:r>
      <w:r w:rsidRPr="000601AD">
        <w:rPr>
          <w:rFonts w:eastAsia="Times New Roman" w:cs="Arial"/>
          <w:b/>
          <w:bCs/>
          <w:color w:val="1F2328"/>
          <w:kern w:val="0"/>
          <w:szCs w:val="22"/>
          <w14:ligatures w14:val="none"/>
        </w:rPr>
        <w:t>appServer2</w:t>
      </w:r>
      <w:r w:rsidRPr="000601AD">
        <w:rPr>
          <w:rFonts w:eastAsia="Times New Roman" w:cs="Arial"/>
          <w:color w:val="1F2328"/>
          <w:kern w:val="0"/>
          <w:szCs w:val="22"/>
          <w14:ligatures w14:val="none"/>
        </w:rPr>
        <w:t> instead of appServer1.</w:t>
      </w:r>
    </w:p>
    <w:p w14:paraId="02947517"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Importantly, note the Liberty Version is: </w:t>
      </w:r>
      <w:r w:rsidRPr="000601AD">
        <w:rPr>
          <w:rFonts w:eastAsia="Times New Roman" w:cs="Arial"/>
          <w:b/>
          <w:bCs/>
          <w:color w:val="1F2328"/>
          <w:kern w:val="0"/>
          <w:szCs w:val="22"/>
          <w14:ligatures w14:val="none"/>
        </w:rPr>
        <w:t>22.0.0.12</w:t>
      </w:r>
      <w:r w:rsidRPr="000601AD">
        <w:rPr>
          <w:rFonts w:eastAsia="Times New Roman" w:cs="Arial"/>
          <w:color w:val="1F2328"/>
          <w:kern w:val="0"/>
          <w:szCs w:val="22"/>
          <w14:ligatures w14:val="none"/>
        </w:rPr>
        <w:t>, validating that the Dynamic Routing capability has automatically detected the new Liberty Servers and is directing incoming requests to the new Liberty 22.0.0.12 servers after the upgrade.</w:t>
      </w:r>
    </w:p>
    <w:p w14:paraId="145CB1A0" w14:textId="56AAC09F"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53852A52" wp14:editId="5F7FDC73">
            <wp:extent cx="4272108" cy="2132316"/>
            <wp:effectExtent l="0" t="0" r="0" b="1905"/>
            <wp:docPr id="20280900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9000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88383" cy="2140439"/>
                    </a:xfrm>
                    <a:prstGeom prst="rect">
                      <a:avLst/>
                    </a:prstGeom>
                    <a:noFill/>
                    <a:ln>
                      <a:noFill/>
                    </a:ln>
                  </pic:spPr>
                </pic:pic>
              </a:graphicData>
            </a:graphic>
          </wp:inline>
        </w:drawing>
      </w:r>
    </w:p>
    <w:p w14:paraId="4316F86E" w14:textId="77777777" w:rsidR="000601AD" w:rsidRPr="000601AD" w:rsidRDefault="000601AD" w:rsidP="00FB754B">
      <w:pPr>
        <w:numPr>
          <w:ilvl w:val="0"/>
          <w:numId w:val="13"/>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Refresh the application page by clicking the Browsers </w:t>
      </w:r>
      <w:r w:rsidRPr="000601AD">
        <w:rPr>
          <w:rFonts w:eastAsia="Times New Roman" w:cs="Arial"/>
          <w:b/>
          <w:bCs/>
          <w:color w:val="1F2328"/>
          <w:kern w:val="0"/>
          <w:szCs w:val="22"/>
          <w14:ligatures w14:val="none"/>
        </w:rPr>
        <w:t>refresh</w:t>
      </w:r>
      <w:r w:rsidRPr="000601AD">
        <w:rPr>
          <w:rFonts w:eastAsia="Times New Roman" w:cs="Arial"/>
          <w:color w:val="1F2328"/>
          <w:kern w:val="0"/>
          <w:szCs w:val="22"/>
          <w14:ligatures w14:val="none"/>
        </w:rPr>
        <w:t> icon on the page.</w:t>
      </w:r>
    </w:p>
    <w:p w14:paraId="6345725E"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lastRenderedPageBreak/>
        <w:t>You can see the output showing that Liberty dynamic routing feature directs the request traffic to </w:t>
      </w:r>
      <w:r w:rsidRPr="000601AD">
        <w:rPr>
          <w:rFonts w:eastAsia="Times New Roman" w:cs="Arial"/>
          <w:b/>
          <w:bCs/>
          <w:color w:val="1F2328"/>
          <w:kern w:val="0"/>
          <w:szCs w:val="22"/>
          <w14:ligatures w14:val="none"/>
        </w:rPr>
        <w:t>appServer2</w:t>
      </w:r>
      <w:r w:rsidRPr="000601AD">
        <w:rPr>
          <w:rFonts w:eastAsia="Times New Roman" w:cs="Arial"/>
          <w:color w:val="1F2328"/>
          <w:kern w:val="0"/>
          <w:szCs w:val="22"/>
          <w14:ligatures w14:val="none"/>
        </w:rPr>
        <w:t> server.</w:t>
      </w:r>
    </w:p>
    <w:p w14:paraId="7A417B41" w14:textId="74CAFB17" w:rsidR="000601AD" w:rsidRPr="000601AD" w:rsidRDefault="000601AD" w:rsidP="000601AD">
      <w:pPr>
        <w:spacing w:before="240" w:after="240"/>
        <w:ind w:left="720"/>
        <w:rPr>
          <w:rFonts w:eastAsia="Times New Roman" w:cs="Arial"/>
          <w:color w:val="1F2328"/>
          <w:kern w:val="0"/>
          <w:szCs w:val="22"/>
          <w14:ligatures w14:val="none"/>
        </w:rPr>
      </w:pPr>
      <w:r w:rsidRPr="001D4738">
        <w:rPr>
          <w:rFonts w:eastAsia="Times New Roman" w:cs="Arial"/>
          <w:noProof/>
          <w:color w:val="0000FF"/>
          <w:kern w:val="0"/>
          <w:szCs w:val="22"/>
          <w14:ligatures w14:val="none"/>
        </w:rPr>
        <w:drawing>
          <wp:inline distT="0" distB="0" distL="0" distR="0" wp14:anchorId="36B568DA" wp14:editId="0DA9E749">
            <wp:extent cx="4211697" cy="2133102"/>
            <wp:effectExtent l="0" t="0" r="5080" b="635"/>
            <wp:docPr id="853193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3413"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34014" cy="2144405"/>
                    </a:xfrm>
                    <a:prstGeom prst="rect">
                      <a:avLst/>
                    </a:prstGeom>
                    <a:noFill/>
                    <a:ln>
                      <a:noFill/>
                    </a:ln>
                  </pic:spPr>
                </pic:pic>
              </a:graphicData>
            </a:graphic>
          </wp:inline>
        </w:drawing>
      </w:r>
    </w:p>
    <w:p w14:paraId="3D225729" w14:textId="77777777" w:rsidR="000601AD" w:rsidRPr="000601AD" w:rsidRDefault="000601AD" w:rsidP="00FB754B">
      <w:pPr>
        <w:numPr>
          <w:ilvl w:val="0"/>
          <w:numId w:val="13"/>
        </w:numPr>
        <w:spacing w:before="240" w:after="240"/>
        <w:rPr>
          <w:rFonts w:eastAsia="Times New Roman" w:cs="Arial"/>
          <w:color w:val="1F2328"/>
          <w:kern w:val="0"/>
          <w:szCs w:val="22"/>
          <w14:ligatures w14:val="none"/>
        </w:rPr>
      </w:pPr>
      <w:r w:rsidRPr="000601AD">
        <w:rPr>
          <w:rFonts w:eastAsia="Times New Roman" w:cs="Arial"/>
          <w:color w:val="1F2328"/>
          <w:kern w:val="0"/>
          <w:szCs w:val="22"/>
          <w14:ligatures w14:val="none"/>
        </w:rPr>
        <w:t>Refresh the browser again a few more times and see that the requests get routed to </w:t>
      </w:r>
      <w:r w:rsidRPr="000601AD">
        <w:rPr>
          <w:rFonts w:eastAsia="Times New Roman" w:cs="Arial"/>
          <w:b/>
          <w:bCs/>
          <w:color w:val="1F2328"/>
          <w:kern w:val="0"/>
          <w:szCs w:val="22"/>
          <w14:ligatures w14:val="none"/>
        </w:rPr>
        <w:t>appServer1</w:t>
      </w:r>
      <w:r w:rsidRPr="000601AD">
        <w:rPr>
          <w:rFonts w:eastAsia="Times New Roman" w:cs="Arial"/>
          <w:color w:val="1F2328"/>
          <w:kern w:val="0"/>
          <w:szCs w:val="22"/>
          <w14:ligatures w14:val="none"/>
        </w:rPr>
        <w:t> and </w:t>
      </w:r>
      <w:r w:rsidRPr="000601AD">
        <w:rPr>
          <w:rFonts w:eastAsia="Times New Roman" w:cs="Arial"/>
          <w:b/>
          <w:bCs/>
          <w:color w:val="1F2328"/>
          <w:kern w:val="0"/>
          <w:szCs w:val="22"/>
          <w14:ligatures w14:val="none"/>
        </w:rPr>
        <w:t>appServer2</w:t>
      </w:r>
      <w:r w:rsidRPr="000601AD">
        <w:rPr>
          <w:rFonts w:eastAsia="Times New Roman" w:cs="Arial"/>
          <w:color w:val="1F2328"/>
          <w:kern w:val="0"/>
          <w:szCs w:val="22"/>
          <w14:ligatures w14:val="none"/>
        </w:rPr>
        <w:t> accordingly.</w:t>
      </w:r>
    </w:p>
    <w:p w14:paraId="6976A51F" w14:textId="77777777" w:rsidR="000601AD" w:rsidRPr="000601AD" w:rsidRDefault="000601AD" w:rsidP="000601AD">
      <w:pPr>
        <w:spacing w:before="240" w:after="240"/>
        <w:ind w:left="720"/>
        <w:rPr>
          <w:rFonts w:eastAsia="Times New Roman" w:cs="Arial"/>
          <w:color w:val="1F2328"/>
          <w:kern w:val="0"/>
          <w:szCs w:val="22"/>
          <w14:ligatures w14:val="none"/>
        </w:rPr>
      </w:pPr>
      <w:r w:rsidRPr="000601AD">
        <w:rPr>
          <w:rFonts w:eastAsia="Times New Roman" w:cs="Arial"/>
          <w:color w:val="1F2328"/>
          <w:kern w:val="0"/>
          <w:szCs w:val="22"/>
          <w14:ligatures w14:val="none"/>
        </w:rPr>
        <w:t>The round robin load balancing test is completed.</w:t>
      </w:r>
    </w:p>
    <w:p w14:paraId="07A97F51" w14:textId="77777777" w:rsidR="000601AD" w:rsidRPr="000601AD" w:rsidRDefault="000601AD" w:rsidP="000601AD">
      <w:pPr>
        <w:spacing w:before="360" w:after="240"/>
        <w:outlineLvl w:val="1"/>
        <w:rPr>
          <w:rFonts w:eastAsia="Times New Roman" w:cs="Arial"/>
          <w:b/>
          <w:bCs/>
          <w:color w:val="1F2328"/>
          <w:kern w:val="0"/>
          <w:szCs w:val="22"/>
          <w14:ligatures w14:val="none"/>
        </w:rPr>
      </w:pPr>
      <w:r w:rsidRPr="000601AD">
        <w:rPr>
          <w:rFonts w:eastAsia="Times New Roman" w:cs="Arial"/>
          <w:b/>
          <w:bCs/>
          <w:color w:val="1F2328"/>
          <w:kern w:val="0"/>
          <w:szCs w:val="22"/>
          <w14:ligatures w14:val="none"/>
        </w:rPr>
        <w:t>Summary</w:t>
      </w:r>
    </w:p>
    <w:p w14:paraId="0C85ECDE"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Congratulations!</w:t>
      </w:r>
    </w:p>
    <w:p w14:paraId="08DCBB19" w14:textId="35647024"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You have successfully completed the lab “Liberty</w:t>
      </w:r>
      <w:r w:rsidR="00936589">
        <w:rPr>
          <w:rFonts w:eastAsia="Times New Roman" w:cs="Arial"/>
          <w:b/>
          <w:bCs/>
          <w:color w:val="1F2328"/>
          <w:kern w:val="0"/>
          <w:szCs w:val="22"/>
          <w14:ligatures w14:val="none"/>
        </w:rPr>
        <w:t xml:space="preserve"> Deployment on </w:t>
      </w:r>
      <w:proofErr w:type="gramStart"/>
      <w:r w:rsidR="00936589">
        <w:rPr>
          <w:rFonts w:eastAsia="Times New Roman" w:cs="Arial"/>
          <w:b/>
          <w:bCs/>
          <w:color w:val="1F2328"/>
          <w:kern w:val="0"/>
          <w:szCs w:val="22"/>
          <w14:ligatures w14:val="none"/>
        </w:rPr>
        <w:t>VMs</w:t>
      </w:r>
      <w:proofErr w:type="gramEnd"/>
      <w:r w:rsidRPr="000601AD">
        <w:rPr>
          <w:rFonts w:eastAsia="Times New Roman" w:cs="Arial"/>
          <w:b/>
          <w:bCs/>
          <w:color w:val="1F2328"/>
          <w:kern w:val="0"/>
          <w:szCs w:val="22"/>
          <w14:ligatures w14:val="none"/>
        </w:rPr>
        <w:t>”</w:t>
      </w:r>
    </w:p>
    <w:p w14:paraId="17025546" w14:textId="225930DB"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 xml:space="preserve">In the lab, you followed the best practices to </w:t>
      </w:r>
      <w:r w:rsidR="00936589">
        <w:rPr>
          <w:rFonts w:eastAsia="Times New Roman" w:cs="Arial"/>
          <w:color w:val="1F2328"/>
          <w:kern w:val="0"/>
          <w:szCs w:val="22"/>
          <w14:ligatures w14:val="none"/>
        </w:rPr>
        <w:t xml:space="preserve">deploy and configure Liberty Collective and </w:t>
      </w:r>
      <w:r w:rsidRPr="000601AD">
        <w:rPr>
          <w:rFonts w:eastAsia="Times New Roman" w:cs="Arial"/>
          <w:color w:val="1F2328"/>
          <w:kern w:val="0"/>
          <w:szCs w:val="22"/>
          <w14:ligatures w14:val="none"/>
        </w:rPr>
        <w:t>upgrade the version of Liberty in the Collective</w:t>
      </w:r>
    </w:p>
    <w:p w14:paraId="11B29341" w14:textId="71B5B392"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Following this methodology, you gained an understanding of how you might</w:t>
      </w:r>
      <w:r w:rsidR="008D7529">
        <w:rPr>
          <w:rFonts w:eastAsia="Times New Roman" w:cs="Arial"/>
          <w:color w:val="1F2328"/>
          <w:kern w:val="0"/>
          <w:szCs w:val="22"/>
          <w14:ligatures w14:val="none"/>
        </w:rPr>
        <w:t xml:space="preserve"> </w:t>
      </w:r>
      <w:r w:rsidRPr="000601AD">
        <w:rPr>
          <w:rFonts w:eastAsia="Times New Roman" w:cs="Arial"/>
          <w:color w:val="1F2328"/>
          <w:kern w:val="0"/>
          <w:szCs w:val="22"/>
          <w14:ligatures w14:val="none"/>
        </w:rPr>
        <w:t>apply your own build processes or automation to achieve significant agility and flexibility managing Liberty collectives with repeatable automated processes that significantly reduces risk to your business.</w:t>
      </w:r>
    </w:p>
    <w:p w14:paraId="0AC7CCAB" w14:textId="77777777"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color w:val="1F2328"/>
          <w:kern w:val="0"/>
          <w:szCs w:val="22"/>
          <w14:ligatures w14:val="none"/>
        </w:rPr>
        <w:t>You have gained an appreciation for Liberty’s “</w:t>
      </w:r>
      <w:r w:rsidRPr="000601AD">
        <w:rPr>
          <w:rFonts w:eastAsia="Times New Roman" w:cs="Arial"/>
          <w:b/>
          <w:bCs/>
          <w:color w:val="1F2328"/>
          <w:kern w:val="0"/>
          <w:szCs w:val="22"/>
          <w14:ligatures w14:val="none"/>
        </w:rPr>
        <w:t>no-migration</w:t>
      </w:r>
      <w:r w:rsidRPr="000601AD">
        <w:rPr>
          <w:rFonts w:eastAsia="Times New Roman" w:cs="Arial"/>
          <w:color w:val="1F2328"/>
          <w:kern w:val="0"/>
          <w:szCs w:val="22"/>
          <w14:ligatures w14:val="none"/>
        </w:rPr>
        <w:t>” architecture and how simple it is to upgrade Liberty following the common practices described in the lab.</w:t>
      </w:r>
    </w:p>
    <w:p w14:paraId="2E035FC0" w14:textId="08C64EEE" w:rsidR="000601AD" w:rsidRPr="000601AD" w:rsidRDefault="000601AD" w:rsidP="000601AD">
      <w:pPr>
        <w:spacing w:after="240"/>
        <w:rPr>
          <w:rFonts w:eastAsia="Times New Roman" w:cs="Arial"/>
          <w:color w:val="1F2328"/>
          <w:kern w:val="0"/>
          <w:szCs w:val="22"/>
          <w14:ligatures w14:val="none"/>
        </w:rPr>
      </w:pPr>
      <w:r w:rsidRPr="000601AD">
        <w:rPr>
          <w:rFonts w:eastAsia="Times New Roman" w:cs="Arial"/>
          <w:b/>
          <w:bCs/>
          <w:color w:val="1F2328"/>
          <w:kern w:val="0"/>
          <w:szCs w:val="22"/>
          <w14:ligatures w14:val="none"/>
        </w:rPr>
        <w:t xml:space="preserve">In this lab, you have </w:t>
      </w:r>
      <w:r w:rsidR="004D62F2">
        <w:rPr>
          <w:rFonts w:eastAsia="Times New Roman" w:cs="Arial"/>
          <w:b/>
          <w:bCs/>
          <w:color w:val="1F2328"/>
          <w:kern w:val="0"/>
          <w:szCs w:val="22"/>
          <w14:ligatures w14:val="none"/>
        </w:rPr>
        <w:t>completed</w:t>
      </w:r>
      <w:r w:rsidRPr="000601AD">
        <w:rPr>
          <w:rFonts w:eastAsia="Times New Roman" w:cs="Arial"/>
          <w:b/>
          <w:bCs/>
          <w:color w:val="1F2328"/>
          <w:kern w:val="0"/>
          <w:szCs w:val="22"/>
          <w14:ligatures w14:val="none"/>
        </w:rPr>
        <w:t xml:space="preserve"> the following administrative activities </w:t>
      </w:r>
      <w:r w:rsidR="004D62F2">
        <w:rPr>
          <w:rFonts w:eastAsia="Times New Roman" w:cs="Arial"/>
          <w:b/>
          <w:bCs/>
          <w:color w:val="1F2328"/>
          <w:kern w:val="0"/>
          <w:szCs w:val="22"/>
          <w14:ligatures w14:val="none"/>
        </w:rPr>
        <w:t>in</w:t>
      </w:r>
      <w:r w:rsidRPr="000601AD">
        <w:rPr>
          <w:rFonts w:eastAsia="Times New Roman" w:cs="Arial"/>
          <w:b/>
          <w:bCs/>
          <w:color w:val="1F2328"/>
          <w:kern w:val="0"/>
          <w:szCs w:val="22"/>
          <w14:ligatures w14:val="none"/>
        </w:rPr>
        <w:t xml:space="preserve"> Liberty</w:t>
      </w:r>
      <w:r w:rsidR="004D62F2">
        <w:rPr>
          <w:rFonts w:eastAsia="Times New Roman" w:cs="Arial"/>
          <w:b/>
          <w:bCs/>
          <w:color w:val="1F2328"/>
          <w:kern w:val="0"/>
          <w:szCs w:val="22"/>
          <w14:ligatures w14:val="none"/>
        </w:rPr>
        <w:t xml:space="preserve"> Collective on VMs </w:t>
      </w:r>
      <w:proofErr w:type="gramStart"/>
      <w:r w:rsidR="004D62F2">
        <w:rPr>
          <w:rFonts w:eastAsia="Times New Roman" w:cs="Arial"/>
          <w:b/>
          <w:bCs/>
          <w:color w:val="1F2328"/>
          <w:kern w:val="0"/>
          <w:szCs w:val="22"/>
          <w14:ligatures w14:val="none"/>
        </w:rPr>
        <w:t xml:space="preserve">implementation </w:t>
      </w:r>
      <w:r w:rsidRPr="000601AD">
        <w:rPr>
          <w:rFonts w:eastAsia="Times New Roman" w:cs="Arial"/>
          <w:b/>
          <w:bCs/>
          <w:color w:val="1F2328"/>
          <w:kern w:val="0"/>
          <w:szCs w:val="22"/>
          <w14:ligatures w14:val="none"/>
        </w:rPr>
        <w:t>:</w:t>
      </w:r>
      <w:proofErr w:type="gramEnd"/>
    </w:p>
    <w:p w14:paraId="2013F42B" w14:textId="77777777" w:rsidR="004D62F2" w:rsidRPr="005C2AE6" w:rsidRDefault="004D62F2" w:rsidP="004D62F2">
      <w:pPr>
        <w:pStyle w:val="ListParagraph"/>
        <w:numPr>
          <w:ilvl w:val="0"/>
          <w:numId w:val="14"/>
        </w:numPr>
        <w:spacing w:before="120" w:after="120"/>
      </w:pPr>
      <w:r w:rsidRPr="005C2AE6">
        <w:t xml:space="preserve">Build Liberty server </w:t>
      </w:r>
      <w:proofErr w:type="gramStart"/>
      <w:r w:rsidRPr="005C2AE6">
        <w:t>packages</w:t>
      </w:r>
      <w:proofErr w:type="gramEnd"/>
    </w:p>
    <w:p w14:paraId="388AC7AD" w14:textId="77777777" w:rsidR="004D62F2" w:rsidRPr="005C2AE6" w:rsidRDefault="004D62F2" w:rsidP="004D62F2">
      <w:pPr>
        <w:pStyle w:val="ListParagraph"/>
        <w:numPr>
          <w:ilvl w:val="0"/>
          <w:numId w:val="14"/>
        </w:numPr>
        <w:spacing w:before="120" w:after="120"/>
      </w:pPr>
      <w:r w:rsidRPr="005C2AE6">
        <w:t>Create a Liberty Collective Controller</w:t>
      </w:r>
    </w:p>
    <w:p w14:paraId="3F1AF836" w14:textId="77777777" w:rsidR="004D62F2" w:rsidRPr="005C2AE6" w:rsidRDefault="004D62F2" w:rsidP="004D62F2">
      <w:pPr>
        <w:pStyle w:val="ListParagraph"/>
        <w:numPr>
          <w:ilvl w:val="0"/>
          <w:numId w:val="14"/>
        </w:numPr>
        <w:spacing w:before="120" w:after="120"/>
      </w:pPr>
      <w:r w:rsidRPr="005C2AE6">
        <w:t>Deploy Liberty Server packages to the collective</w:t>
      </w:r>
    </w:p>
    <w:p w14:paraId="08B10A95" w14:textId="77777777" w:rsidR="004D62F2" w:rsidRPr="005C2AE6" w:rsidRDefault="004D62F2" w:rsidP="004D62F2">
      <w:pPr>
        <w:pStyle w:val="ListParagraph"/>
        <w:numPr>
          <w:ilvl w:val="0"/>
          <w:numId w:val="14"/>
        </w:numPr>
        <w:spacing w:before="120" w:after="120"/>
      </w:pPr>
      <w:r w:rsidRPr="005C2AE6">
        <w:t>Use Liberty Admin Center to start Liberty servers in the collective</w:t>
      </w:r>
    </w:p>
    <w:p w14:paraId="0AEFBD3D" w14:textId="77777777" w:rsidR="004D62F2" w:rsidRPr="0077415A" w:rsidRDefault="004D62F2" w:rsidP="004D62F2">
      <w:pPr>
        <w:pStyle w:val="ListParagraph"/>
        <w:numPr>
          <w:ilvl w:val="0"/>
          <w:numId w:val="14"/>
        </w:numPr>
        <w:spacing w:before="120" w:after="120"/>
      </w:pPr>
      <w:r w:rsidRPr="005C2AE6">
        <w:t xml:space="preserve">Validate the deployment and test the </w:t>
      </w:r>
      <w:proofErr w:type="gramStart"/>
      <w:r w:rsidRPr="005C2AE6">
        <w:t>application</w:t>
      </w:r>
      <w:proofErr w:type="gramEnd"/>
    </w:p>
    <w:p w14:paraId="2A3B8F19" w14:textId="77777777" w:rsidR="004D62F2" w:rsidRPr="0077415A" w:rsidRDefault="004D62F2" w:rsidP="004D62F2">
      <w:pPr>
        <w:pStyle w:val="ListParagraph"/>
        <w:numPr>
          <w:ilvl w:val="0"/>
          <w:numId w:val="14"/>
        </w:numPr>
        <w:spacing w:before="120" w:after="120"/>
      </w:pPr>
      <w:r w:rsidRPr="0077415A">
        <w:t>Configure Dynamic Routing</w:t>
      </w:r>
    </w:p>
    <w:p w14:paraId="49ED85ED" w14:textId="77777777" w:rsidR="004D62F2" w:rsidRPr="0077415A" w:rsidRDefault="004D62F2" w:rsidP="004D62F2">
      <w:pPr>
        <w:pStyle w:val="ListParagraph"/>
        <w:numPr>
          <w:ilvl w:val="0"/>
          <w:numId w:val="14"/>
        </w:numPr>
        <w:spacing w:before="120" w:after="120"/>
      </w:pPr>
      <w:r w:rsidRPr="0077415A">
        <w:t>Test the Dynamic Routing Features</w:t>
      </w:r>
    </w:p>
    <w:p w14:paraId="3837B8C1" w14:textId="77777777" w:rsidR="004D62F2" w:rsidRPr="00246037" w:rsidRDefault="004D62F2" w:rsidP="004D62F2">
      <w:pPr>
        <w:pStyle w:val="ListParagraph"/>
        <w:numPr>
          <w:ilvl w:val="0"/>
          <w:numId w:val="14"/>
        </w:numPr>
        <w:spacing w:before="120" w:after="120"/>
      </w:pPr>
      <w:r w:rsidRPr="0077415A">
        <w:t xml:space="preserve">Build a new Liberty server package that includes an updated fixpack of </w:t>
      </w:r>
      <w:proofErr w:type="gramStart"/>
      <w:r w:rsidRPr="0077415A">
        <w:t>Liberty</w:t>
      </w:r>
      <w:proofErr w:type="gramEnd"/>
    </w:p>
    <w:p w14:paraId="4CB78DEB" w14:textId="77777777" w:rsidR="004D62F2" w:rsidRPr="00246037" w:rsidRDefault="004D62F2" w:rsidP="004D62F2">
      <w:pPr>
        <w:pStyle w:val="ListParagraph"/>
        <w:numPr>
          <w:ilvl w:val="0"/>
          <w:numId w:val="14"/>
        </w:numPr>
        <w:spacing w:before="120" w:after="120"/>
      </w:pPr>
      <w:r w:rsidRPr="0077415A">
        <w:t>Deploy the new Liberty Server package to a dual installation location.</w:t>
      </w:r>
    </w:p>
    <w:p w14:paraId="38CC46FD" w14:textId="77777777" w:rsidR="004D62F2" w:rsidRPr="00246037" w:rsidRDefault="004D62F2" w:rsidP="004D62F2">
      <w:pPr>
        <w:pStyle w:val="ListParagraph"/>
        <w:numPr>
          <w:ilvl w:val="0"/>
          <w:numId w:val="14"/>
        </w:numPr>
        <w:spacing w:before="120" w:after="120"/>
      </w:pPr>
      <w:r w:rsidRPr="0077415A">
        <w:t>Add the servers as new collective Members into the Collective</w:t>
      </w:r>
    </w:p>
    <w:p w14:paraId="0FCC30DA" w14:textId="77777777" w:rsidR="004D62F2" w:rsidRPr="00246037" w:rsidRDefault="004D62F2" w:rsidP="004D62F2">
      <w:pPr>
        <w:pStyle w:val="ListParagraph"/>
        <w:numPr>
          <w:ilvl w:val="0"/>
          <w:numId w:val="14"/>
        </w:numPr>
        <w:spacing w:before="120" w:after="120"/>
      </w:pPr>
      <w:r w:rsidRPr="0077415A">
        <w:lastRenderedPageBreak/>
        <w:t>Use Liberty Admin Center to “Ripple Start” the new Liberty Servers</w:t>
      </w:r>
    </w:p>
    <w:p w14:paraId="277AE5FA" w14:textId="77777777" w:rsidR="004D62F2" w:rsidRPr="0077415A" w:rsidRDefault="004D62F2" w:rsidP="004D62F2">
      <w:pPr>
        <w:pStyle w:val="ListParagraph"/>
        <w:numPr>
          <w:ilvl w:val="0"/>
          <w:numId w:val="14"/>
        </w:numPr>
        <w:spacing w:before="120" w:after="120"/>
      </w:pPr>
      <w:r w:rsidRPr="0077415A">
        <w:t xml:space="preserve">Test the application with the upgraded Liberty </w:t>
      </w:r>
      <w:proofErr w:type="gramStart"/>
      <w:r w:rsidRPr="0077415A">
        <w:t>fixpack</w:t>
      </w:r>
      <w:proofErr w:type="gramEnd"/>
    </w:p>
    <w:p w14:paraId="55C45567" w14:textId="77777777" w:rsidR="004D62F2" w:rsidRPr="001D4738" w:rsidRDefault="004D62F2" w:rsidP="004D62F2">
      <w:pPr>
        <w:spacing w:before="60" w:after="100" w:afterAutospacing="1"/>
        <w:ind w:left="360"/>
        <w:rPr>
          <w:rFonts w:eastAsia="Times New Roman" w:cs="Arial"/>
          <w:color w:val="1F2328"/>
          <w:kern w:val="0"/>
          <w:szCs w:val="22"/>
          <w14:ligatures w14:val="none"/>
        </w:rPr>
      </w:pPr>
    </w:p>
    <w:sectPr w:rsidR="004D62F2" w:rsidRPr="001D4738" w:rsidSect="001E69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E7F13"/>
    <w:multiLevelType w:val="multilevel"/>
    <w:tmpl w:val="BFB66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7340AE"/>
    <w:multiLevelType w:val="multilevel"/>
    <w:tmpl w:val="1902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4A435B"/>
    <w:multiLevelType w:val="multilevel"/>
    <w:tmpl w:val="8A6A9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4F3C13"/>
    <w:multiLevelType w:val="multilevel"/>
    <w:tmpl w:val="CB8A1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C85393"/>
    <w:multiLevelType w:val="multilevel"/>
    <w:tmpl w:val="D1B24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134C68"/>
    <w:multiLevelType w:val="multilevel"/>
    <w:tmpl w:val="E5A46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CF6986"/>
    <w:multiLevelType w:val="multilevel"/>
    <w:tmpl w:val="F2F2C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F64B7D"/>
    <w:multiLevelType w:val="multilevel"/>
    <w:tmpl w:val="3CC018E6"/>
    <w:lvl w:ilvl="0">
      <w:start w:val="2"/>
      <w:numFmt w:val="decimal"/>
      <w:lvlText w:val="%1."/>
      <w:lvlJc w:val="left"/>
      <w:pPr>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EF601E"/>
    <w:multiLevelType w:val="multilevel"/>
    <w:tmpl w:val="642C6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76128"/>
    <w:multiLevelType w:val="multilevel"/>
    <w:tmpl w:val="E7E6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CC01A6"/>
    <w:multiLevelType w:val="multilevel"/>
    <w:tmpl w:val="BA40E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53428A"/>
    <w:multiLevelType w:val="multilevel"/>
    <w:tmpl w:val="D1AA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924742"/>
    <w:multiLevelType w:val="multilevel"/>
    <w:tmpl w:val="4FF4BD7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351946"/>
    <w:multiLevelType w:val="multilevel"/>
    <w:tmpl w:val="9D08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B7A24"/>
    <w:multiLevelType w:val="multilevel"/>
    <w:tmpl w:val="FEF83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136F7D"/>
    <w:multiLevelType w:val="multilevel"/>
    <w:tmpl w:val="AC920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47200D"/>
    <w:multiLevelType w:val="multilevel"/>
    <w:tmpl w:val="A8B2449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DE285B"/>
    <w:multiLevelType w:val="multilevel"/>
    <w:tmpl w:val="BA3E5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A55998"/>
    <w:multiLevelType w:val="multilevel"/>
    <w:tmpl w:val="A6E2D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CD645C"/>
    <w:multiLevelType w:val="multilevel"/>
    <w:tmpl w:val="6C76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5A1412"/>
    <w:multiLevelType w:val="multilevel"/>
    <w:tmpl w:val="3E0A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8C18B1"/>
    <w:multiLevelType w:val="multilevel"/>
    <w:tmpl w:val="07FE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034B5"/>
    <w:multiLevelType w:val="multilevel"/>
    <w:tmpl w:val="6A98A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240D2E"/>
    <w:multiLevelType w:val="multilevel"/>
    <w:tmpl w:val="8E8A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5762FC"/>
    <w:multiLevelType w:val="multilevel"/>
    <w:tmpl w:val="4CD631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AB6012"/>
    <w:multiLevelType w:val="multilevel"/>
    <w:tmpl w:val="9DBC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BF235B"/>
    <w:multiLevelType w:val="multilevel"/>
    <w:tmpl w:val="335A8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94C7E"/>
    <w:multiLevelType w:val="multilevel"/>
    <w:tmpl w:val="98242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AE03FC"/>
    <w:multiLevelType w:val="multilevel"/>
    <w:tmpl w:val="F1E0B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AC5CC9"/>
    <w:multiLevelType w:val="multilevel"/>
    <w:tmpl w:val="C778E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7314CF"/>
    <w:multiLevelType w:val="multilevel"/>
    <w:tmpl w:val="1280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0F3A34"/>
    <w:multiLevelType w:val="multilevel"/>
    <w:tmpl w:val="1632F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0D0433"/>
    <w:multiLevelType w:val="multilevel"/>
    <w:tmpl w:val="8F5E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A36842"/>
    <w:multiLevelType w:val="multilevel"/>
    <w:tmpl w:val="10DC0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5B7F9D"/>
    <w:multiLevelType w:val="multilevel"/>
    <w:tmpl w:val="FAD68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282070"/>
    <w:multiLevelType w:val="multilevel"/>
    <w:tmpl w:val="270407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B62EDB"/>
    <w:multiLevelType w:val="multilevel"/>
    <w:tmpl w:val="6C58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C43F63"/>
    <w:multiLevelType w:val="multilevel"/>
    <w:tmpl w:val="F5E26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5302B0"/>
    <w:multiLevelType w:val="multilevel"/>
    <w:tmpl w:val="A47C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717EA6"/>
    <w:multiLevelType w:val="multilevel"/>
    <w:tmpl w:val="001EF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AB49B9"/>
    <w:multiLevelType w:val="multilevel"/>
    <w:tmpl w:val="063C82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9B3D68"/>
    <w:multiLevelType w:val="multilevel"/>
    <w:tmpl w:val="FC0A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7D7744"/>
    <w:multiLevelType w:val="multilevel"/>
    <w:tmpl w:val="8728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A16BEF"/>
    <w:multiLevelType w:val="multilevel"/>
    <w:tmpl w:val="E95AE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A50D0D"/>
    <w:multiLevelType w:val="multilevel"/>
    <w:tmpl w:val="DABAC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29037670">
    <w:abstractNumId w:val="0"/>
  </w:num>
  <w:num w:numId="2" w16cid:durableId="901254142">
    <w:abstractNumId w:val="26"/>
  </w:num>
  <w:num w:numId="3" w16cid:durableId="908537503">
    <w:abstractNumId w:val="15"/>
  </w:num>
  <w:num w:numId="4" w16cid:durableId="1084883356">
    <w:abstractNumId w:val="33"/>
  </w:num>
  <w:num w:numId="5" w16cid:durableId="1971545109">
    <w:abstractNumId w:val="14"/>
  </w:num>
  <w:num w:numId="6" w16cid:durableId="1342974691">
    <w:abstractNumId w:val="23"/>
  </w:num>
  <w:num w:numId="7" w16cid:durableId="1874148143">
    <w:abstractNumId w:val="34"/>
  </w:num>
  <w:num w:numId="8" w16cid:durableId="695620304">
    <w:abstractNumId w:val="30"/>
  </w:num>
  <w:num w:numId="9" w16cid:durableId="1222256944">
    <w:abstractNumId w:val="25"/>
  </w:num>
  <w:num w:numId="10" w16cid:durableId="1188300545">
    <w:abstractNumId w:val="40"/>
  </w:num>
  <w:num w:numId="11" w16cid:durableId="1564364815">
    <w:abstractNumId w:val="41"/>
  </w:num>
  <w:num w:numId="12" w16cid:durableId="133841033">
    <w:abstractNumId w:val="6"/>
  </w:num>
  <w:num w:numId="13" w16cid:durableId="2074622842">
    <w:abstractNumId w:val="4"/>
  </w:num>
  <w:num w:numId="14" w16cid:durableId="812404421">
    <w:abstractNumId w:val="9"/>
  </w:num>
  <w:num w:numId="15" w16cid:durableId="363556599">
    <w:abstractNumId w:val="36"/>
  </w:num>
  <w:num w:numId="16" w16cid:durableId="1091244579">
    <w:abstractNumId w:val="11"/>
  </w:num>
  <w:num w:numId="17" w16cid:durableId="1765105694">
    <w:abstractNumId w:val="43"/>
  </w:num>
  <w:num w:numId="18" w16cid:durableId="426312693">
    <w:abstractNumId w:val="8"/>
  </w:num>
  <w:num w:numId="19" w16cid:durableId="99301849">
    <w:abstractNumId w:val="2"/>
  </w:num>
  <w:num w:numId="20" w16cid:durableId="1782338007">
    <w:abstractNumId w:val="20"/>
  </w:num>
  <w:num w:numId="21" w16cid:durableId="1686634984">
    <w:abstractNumId w:val="31"/>
  </w:num>
  <w:num w:numId="22" w16cid:durableId="1603995983">
    <w:abstractNumId w:val="44"/>
  </w:num>
  <w:num w:numId="23" w16cid:durableId="746994447">
    <w:abstractNumId w:val="38"/>
  </w:num>
  <w:num w:numId="24" w16cid:durableId="1651791821">
    <w:abstractNumId w:val="1"/>
  </w:num>
  <w:num w:numId="25" w16cid:durableId="783379210">
    <w:abstractNumId w:val="32"/>
  </w:num>
  <w:num w:numId="26" w16cid:durableId="651450093">
    <w:abstractNumId w:val="12"/>
  </w:num>
  <w:num w:numId="27" w16cid:durableId="427046941">
    <w:abstractNumId w:val="16"/>
  </w:num>
  <w:num w:numId="28" w16cid:durableId="1664507127">
    <w:abstractNumId w:val="29"/>
  </w:num>
  <w:num w:numId="29" w16cid:durableId="734473535">
    <w:abstractNumId w:val="37"/>
  </w:num>
  <w:num w:numId="30" w16cid:durableId="67458190">
    <w:abstractNumId w:val="3"/>
  </w:num>
  <w:num w:numId="31" w16cid:durableId="511341131">
    <w:abstractNumId w:val="24"/>
  </w:num>
  <w:num w:numId="32" w16cid:durableId="88932953">
    <w:abstractNumId w:val="21"/>
  </w:num>
  <w:num w:numId="33" w16cid:durableId="1329946112">
    <w:abstractNumId w:val="27"/>
  </w:num>
  <w:num w:numId="34" w16cid:durableId="1708942511">
    <w:abstractNumId w:val="42"/>
  </w:num>
  <w:num w:numId="35" w16cid:durableId="1381244210">
    <w:abstractNumId w:val="22"/>
  </w:num>
  <w:num w:numId="36" w16cid:durableId="1297220215">
    <w:abstractNumId w:val="13"/>
  </w:num>
  <w:num w:numId="37" w16cid:durableId="778062788">
    <w:abstractNumId w:val="35"/>
  </w:num>
  <w:num w:numId="38" w16cid:durableId="1570072056">
    <w:abstractNumId w:val="28"/>
  </w:num>
  <w:num w:numId="39" w16cid:durableId="749275357">
    <w:abstractNumId w:val="39"/>
  </w:num>
  <w:num w:numId="40" w16cid:durableId="323977206">
    <w:abstractNumId w:val="7"/>
  </w:num>
  <w:num w:numId="41" w16cid:durableId="1392852505">
    <w:abstractNumId w:val="5"/>
  </w:num>
  <w:num w:numId="42" w16cid:durableId="2070497753">
    <w:abstractNumId w:val="10"/>
  </w:num>
  <w:num w:numId="43" w16cid:durableId="1306550064">
    <w:abstractNumId w:val="18"/>
  </w:num>
  <w:num w:numId="44" w16cid:durableId="2085954630">
    <w:abstractNumId w:val="17"/>
  </w:num>
  <w:num w:numId="45" w16cid:durableId="1865366473">
    <w:abstractNumId w:val="19"/>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Alcott">
    <w15:presenceInfo w15:providerId="AD" w15:userId="S::alcott@us.ibm.com::be1e7147-da2c-4a95-b376-5c784e4eb3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839"/>
    <w:rsid w:val="00002839"/>
    <w:rsid w:val="00026820"/>
    <w:rsid w:val="000408FF"/>
    <w:rsid w:val="000601AD"/>
    <w:rsid w:val="00073E39"/>
    <w:rsid w:val="0007789C"/>
    <w:rsid w:val="001076C5"/>
    <w:rsid w:val="0012276E"/>
    <w:rsid w:val="00134FF3"/>
    <w:rsid w:val="00172EBE"/>
    <w:rsid w:val="001C1C58"/>
    <w:rsid w:val="001D4738"/>
    <w:rsid w:val="001E69C3"/>
    <w:rsid w:val="00205DE7"/>
    <w:rsid w:val="002245E9"/>
    <w:rsid w:val="00246037"/>
    <w:rsid w:val="002B1936"/>
    <w:rsid w:val="002E1BBE"/>
    <w:rsid w:val="002F7C2E"/>
    <w:rsid w:val="00307694"/>
    <w:rsid w:val="00315BB5"/>
    <w:rsid w:val="00340FE8"/>
    <w:rsid w:val="003426CC"/>
    <w:rsid w:val="003A4C72"/>
    <w:rsid w:val="003F15B4"/>
    <w:rsid w:val="003F25E4"/>
    <w:rsid w:val="00406DF1"/>
    <w:rsid w:val="00421953"/>
    <w:rsid w:val="0045506B"/>
    <w:rsid w:val="00457291"/>
    <w:rsid w:val="004966A3"/>
    <w:rsid w:val="004D62F2"/>
    <w:rsid w:val="004E7919"/>
    <w:rsid w:val="00554C46"/>
    <w:rsid w:val="005C2AE6"/>
    <w:rsid w:val="006066B9"/>
    <w:rsid w:val="00681FC3"/>
    <w:rsid w:val="006B2A9F"/>
    <w:rsid w:val="006D73BE"/>
    <w:rsid w:val="00710BF5"/>
    <w:rsid w:val="0073502F"/>
    <w:rsid w:val="00756693"/>
    <w:rsid w:val="0077415A"/>
    <w:rsid w:val="007A2B2B"/>
    <w:rsid w:val="007A5174"/>
    <w:rsid w:val="007C62BB"/>
    <w:rsid w:val="007D76EE"/>
    <w:rsid w:val="007F526F"/>
    <w:rsid w:val="00802566"/>
    <w:rsid w:val="00836CE3"/>
    <w:rsid w:val="008569D5"/>
    <w:rsid w:val="008762E9"/>
    <w:rsid w:val="008A6437"/>
    <w:rsid w:val="008C6C29"/>
    <w:rsid w:val="008D0249"/>
    <w:rsid w:val="008D7529"/>
    <w:rsid w:val="00936589"/>
    <w:rsid w:val="00984874"/>
    <w:rsid w:val="00A063E2"/>
    <w:rsid w:val="00A6046F"/>
    <w:rsid w:val="00A724DA"/>
    <w:rsid w:val="00A73918"/>
    <w:rsid w:val="00A75202"/>
    <w:rsid w:val="00A81DAF"/>
    <w:rsid w:val="00AC59D5"/>
    <w:rsid w:val="00AE34A8"/>
    <w:rsid w:val="00AE5B19"/>
    <w:rsid w:val="00B05902"/>
    <w:rsid w:val="00B20E56"/>
    <w:rsid w:val="00B3353E"/>
    <w:rsid w:val="00B6198F"/>
    <w:rsid w:val="00B7339B"/>
    <w:rsid w:val="00B75409"/>
    <w:rsid w:val="00BB29A0"/>
    <w:rsid w:val="00BB68CC"/>
    <w:rsid w:val="00BC04C9"/>
    <w:rsid w:val="00BE1A1A"/>
    <w:rsid w:val="00D123AD"/>
    <w:rsid w:val="00D245DB"/>
    <w:rsid w:val="00D24BE1"/>
    <w:rsid w:val="00D44DD9"/>
    <w:rsid w:val="00D46A08"/>
    <w:rsid w:val="00D8580B"/>
    <w:rsid w:val="00E01EA0"/>
    <w:rsid w:val="00E71981"/>
    <w:rsid w:val="00E945FE"/>
    <w:rsid w:val="00EC63BC"/>
    <w:rsid w:val="00ED2B4E"/>
    <w:rsid w:val="00ED638E"/>
    <w:rsid w:val="00EE1BED"/>
    <w:rsid w:val="00EF7A0D"/>
    <w:rsid w:val="00EF7EF4"/>
    <w:rsid w:val="00F018C5"/>
    <w:rsid w:val="00F0447F"/>
    <w:rsid w:val="00F17AB5"/>
    <w:rsid w:val="00F220F9"/>
    <w:rsid w:val="00F55AA4"/>
    <w:rsid w:val="00F660BD"/>
    <w:rsid w:val="00F755AA"/>
    <w:rsid w:val="00FB754B"/>
    <w:rsid w:val="00FC3A7E"/>
    <w:rsid w:val="00FD5391"/>
    <w:rsid w:val="00FE1A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12169"/>
  <w14:defaultImageDpi w14:val="32767"/>
  <w15:chartTrackingRefBased/>
  <w15:docId w15:val="{A64D4DE6-5BB1-5640-9BC9-B63EC67AA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Times New Roman (Body CS)"/>
        <w:kern w:val="2"/>
        <w:sz w:val="22"/>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601AD"/>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0601AD"/>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601AD"/>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0601AD"/>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0601AD"/>
    <w:pPr>
      <w:spacing w:before="100" w:beforeAutospacing="1" w:after="100" w:afterAutospacing="1"/>
    </w:pPr>
    <w:rPr>
      <w:rFonts w:ascii="Times New Roman" w:eastAsia="Times New Roman" w:hAnsi="Times New Roman" w:cs="Times New Roman"/>
      <w:kern w:val="0"/>
      <w:sz w:val="24"/>
      <w14:ligatures w14:val="none"/>
    </w:rPr>
  </w:style>
  <w:style w:type="paragraph" w:styleId="NormalWeb">
    <w:name w:val="Normal (Web)"/>
    <w:basedOn w:val="Normal"/>
    <w:uiPriority w:val="99"/>
    <w:semiHidden/>
    <w:unhideWhenUsed/>
    <w:rsid w:val="000601AD"/>
    <w:pPr>
      <w:spacing w:before="100" w:beforeAutospacing="1" w:after="100" w:afterAutospacing="1"/>
    </w:pPr>
    <w:rPr>
      <w:rFonts w:ascii="Times New Roman" w:eastAsia="Times New Roman" w:hAnsi="Times New Roman" w:cs="Times New Roman"/>
      <w:kern w:val="0"/>
      <w:sz w:val="24"/>
      <w14:ligatures w14:val="none"/>
    </w:rPr>
  </w:style>
  <w:style w:type="character" w:customStyle="1" w:styleId="apple-converted-space">
    <w:name w:val="apple-converted-space"/>
    <w:basedOn w:val="DefaultParagraphFont"/>
    <w:rsid w:val="000601AD"/>
  </w:style>
  <w:style w:type="character" w:styleId="Strong">
    <w:name w:val="Strong"/>
    <w:basedOn w:val="DefaultParagraphFont"/>
    <w:uiPriority w:val="22"/>
    <w:qFormat/>
    <w:rsid w:val="000601AD"/>
    <w:rPr>
      <w:b/>
      <w:bCs/>
    </w:rPr>
  </w:style>
  <w:style w:type="character" w:styleId="Hyperlink">
    <w:name w:val="Hyperlink"/>
    <w:basedOn w:val="DefaultParagraphFont"/>
    <w:uiPriority w:val="99"/>
    <w:unhideWhenUsed/>
    <w:rsid w:val="000601AD"/>
    <w:rPr>
      <w:color w:val="0000FF"/>
      <w:u w:val="single"/>
    </w:rPr>
  </w:style>
  <w:style w:type="character" w:styleId="FollowedHyperlink">
    <w:name w:val="FollowedHyperlink"/>
    <w:basedOn w:val="DefaultParagraphFont"/>
    <w:uiPriority w:val="99"/>
    <w:semiHidden/>
    <w:unhideWhenUsed/>
    <w:rsid w:val="000601AD"/>
    <w:rPr>
      <w:color w:val="800080"/>
      <w:u w:val="single"/>
    </w:rPr>
  </w:style>
  <w:style w:type="paragraph" w:styleId="HTMLPreformatted">
    <w:name w:val="HTML Preformatted"/>
    <w:basedOn w:val="Normal"/>
    <w:link w:val="HTMLPreformattedChar"/>
    <w:uiPriority w:val="99"/>
    <w:semiHidden/>
    <w:unhideWhenUsed/>
    <w:rsid w:val="00060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601A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0601AD"/>
    <w:rPr>
      <w:rFonts w:ascii="Courier New" w:eastAsia="Times New Roman" w:hAnsi="Courier New" w:cs="Courier New"/>
      <w:sz w:val="20"/>
      <w:szCs w:val="20"/>
    </w:rPr>
  </w:style>
  <w:style w:type="character" w:styleId="Emphasis">
    <w:name w:val="Emphasis"/>
    <w:basedOn w:val="DefaultParagraphFont"/>
    <w:uiPriority w:val="20"/>
    <w:qFormat/>
    <w:rsid w:val="005C2AE6"/>
    <w:rPr>
      <w:i/>
      <w:iCs/>
    </w:rPr>
  </w:style>
  <w:style w:type="paragraph" w:styleId="ListParagraph">
    <w:name w:val="List Paragraph"/>
    <w:basedOn w:val="Normal"/>
    <w:uiPriority w:val="34"/>
    <w:qFormat/>
    <w:rsid w:val="0077415A"/>
    <w:pPr>
      <w:ind w:left="720"/>
      <w:contextualSpacing/>
    </w:pPr>
  </w:style>
  <w:style w:type="character" w:styleId="UnresolvedMention">
    <w:name w:val="Unresolved Mention"/>
    <w:basedOn w:val="DefaultParagraphFont"/>
    <w:uiPriority w:val="99"/>
    <w:rsid w:val="00457291"/>
    <w:rPr>
      <w:color w:val="605E5C"/>
      <w:shd w:val="clear" w:color="auto" w:fill="E1DFDD"/>
    </w:rPr>
  </w:style>
  <w:style w:type="paragraph" w:styleId="Revision">
    <w:name w:val="Revision"/>
    <w:hidden/>
    <w:uiPriority w:val="99"/>
    <w:semiHidden/>
    <w:rsid w:val="00984874"/>
  </w:style>
  <w:style w:type="character" w:styleId="CommentReference">
    <w:name w:val="annotation reference"/>
    <w:basedOn w:val="DefaultParagraphFont"/>
    <w:uiPriority w:val="99"/>
    <w:semiHidden/>
    <w:unhideWhenUsed/>
    <w:rsid w:val="00134FF3"/>
    <w:rPr>
      <w:sz w:val="16"/>
      <w:szCs w:val="16"/>
    </w:rPr>
  </w:style>
  <w:style w:type="paragraph" w:styleId="CommentText">
    <w:name w:val="annotation text"/>
    <w:basedOn w:val="Normal"/>
    <w:link w:val="CommentTextChar"/>
    <w:uiPriority w:val="99"/>
    <w:unhideWhenUsed/>
    <w:rsid w:val="00134FF3"/>
    <w:rPr>
      <w:sz w:val="20"/>
      <w:szCs w:val="20"/>
    </w:rPr>
  </w:style>
  <w:style w:type="character" w:customStyle="1" w:styleId="CommentTextChar">
    <w:name w:val="Comment Text Char"/>
    <w:basedOn w:val="DefaultParagraphFont"/>
    <w:link w:val="CommentText"/>
    <w:uiPriority w:val="99"/>
    <w:rsid w:val="00134FF3"/>
    <w:rPr>
      <w:sz w:val="20"/>
      <w:szCs w:val="20"/>
    </w:rPr>
  </w:style>
  <w:style w:type="paragraph" w:styleId="CommentSubject">
    <w:name w:val="annotation subject"/>
    <w:basedOn w:val="CommentText"/>
    <w:next w:val="CommentText"/>
    <w:link w:val="CommentSubjectChar"/>
    <w:uiPriority w:val="99"/>
    <w:semiHidden/>
    <w:unhideWhenUsed/>
    <w:rsid w:val="00134FF3"/>
    <w:rPr>
      <w:b/>
      <w:bCs/>
    </w:rPr>
  </w:style>
  <w:style w:type="character" w:customStyle="1" w:styleId="CommentSubjectChar">
    <w:name w:val="Comment Subject Char"/>
    <w:basedOn w:val="CommentTextChar"/>
    <w:link w:val="CommentSubject"/>
    <w:uiPriority w:val="99"/>
    <w:semiHidden/>
    <w:rsid w:val="00134FF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555954">
      <w:bodyDiv w:val="1"/>
      <w:marLeft w:val="0"/>
      <w:marRight w:val="0"/>
      <w:marTop w:val="0"/>
      <w:marBottom w:val="0"/>
      <w:divBdr>
        <w:top w:val="none" w:sz="0" w:space="0" w:color="auto"/>
        <w:left w:val="none" w:sz="0" w:space="0" w:color="auto"/>
        <w:bottom w:val="none" w:sz="0" w:space="0" w:color="auto"/>
        <w:right w:val="none" w:sz="0" w:space="0" w:color="auto"/>
      </w:divBdr>
      <w:divsChild>
        <w:div w:id="101457282">
          <w:marLeft w:val="0"/>
          <w:marRight w:val="0"/>
          <w:marTop w:val="0"/>
          <w:marBottom w:val="0"/>
          <w:divBdr>
            <w:top w:val="none" w:sz="0" w:space="0" w:color="auto"/>
            <w:left w:val="none" w:sz="0" w:space="0" w:color="auto"/>
            <w:bottom w:val="none" w:sz="0" w:space="0" w:color="auto"/>
            <w:right w:val="none" w:sz="0" w:space="0" w:color="auto"/>
          </w:divBdr>
        </w:div>
        <w:div w:id="123697311">
          <w:marLeft w:val="0"/>
          <w:marRight w:val="0"/>
          <w:marTop w:val="0"/>
          <w:marBottom w:val="0"/>
          <w:divBdr>
            <w:top w:val="none" w:sz="0" w:space="0" w:color="auto"/>
            <w:left w:val="none" w:sz="0" w:space="0" w:color="auto"/>
            <w:bottom w:val="none" w:sz="0" w:space="0" w:color="auto"/>
            <w:right w:val="none" w:sz="0" w:space="0" w:color="auto"/>
          </w:divBdr>
        </w:div>
        <w:div w:id="572348834">
          <w:marLeft w:val="0"/>
          <w:marRight w:val="0"/>
          <w:marTop w:val="0"/>
          <w:marBottom w:val="0"/>
          <w:divBdr>
            <w:top w:val="none" w:sz="0" w:space="0" w:color="auto"/>
            <w:left w:val="none" w:sz="0" w:space="0" w:color="auto"/>
            <w:bottom w:val="none" w:sz="0" w:space="0" w:color="auto"/>
            <w:right w:val="none" w:sz="0" w:space="0" w:color="auto"/>
          </w:divBdr>
        </w:div>
        <w:div w:id="1740131525">
          <w:marLeft w:val="0"/>
          <w:marRight w:val="0"/>
          <w:marTop w:val="0"/>
          <w:marBottom w:val="0"/>
          <w:divBdr>
            <w:top w:val="none" w:sz="0" w:space="0" w:color="auto"/>
            <w:left w:val="none" w:sz="0" w:space="0" w:color="auto"/>
            <w:bottom w:val="none" w:sz="0" w:space="0" w:color="auto"/>
            <w:right w:val="none" w:sz="0" w:space="0" w:color="auto"/>
          </w:divBdr>
        </w:div>
        <w:div w:id="1221936454">
          <w:marLeft w:val="0"/>
          <w:marRight w:val="0"/>
          <w:marTop w:val="0"/>
          <w:marBottom w:val="0"/>
          <w:divBdr>
            <w:top w:val="none" w:sz="0" w:space="0" w:color="auto"/>
            <w:left w:val="none" w:sz="0" w:space="0" w:color="auto"/>
            <w:bottom w:val="none" w:sz="0" w:space="0" w:color="auto"/>
            <w:right w:val="none" w:sz="0" w:space="0" w:color="auto"/>
          </w:divBdr>
        </w:div>
        <w:div w:id="1856843312">
          <w:marLeft w:val="0"/>
          <w:marRight w:val="0"/>
          <w:marTop w:val="0"/>
          <w:marBottom w:val="0"/>
          <w:divBdr>
            <w:top w:val="none" w:sz="0" w:space="0" w:color="auto"/>
            <w:left w:val="none" w:sz="0" w:space="0" w:color="auto"/>
            <w:bottom w:val="none" w:sz="0" w:space="0" w:color="auto"/>
            <w:right w:val="none" w:sz="0" w:space="0" w:color="auto"/>
          </w:divBdr>
        </w:div>
        <w:div w:id="642469886">
          <w:marLeft w:val="0"/>
          <w:marRight w:val="0"/>
          <w:marTop w:val="0"/>
          <w:marBottom w:val="0"/>
          <w:divBdr>
            <w:top w:val="none" w:sz="0" w:space="0" w:color="auto"/>
            <w:left w:val="none" w:sz="0" w:space="0" w:color="auto"/>
            <w:bottom w:val="none" w:sz="0" w:space="0" w:color="auto"/>
            <w:right w:val="none" w:sz="0" w:space="0" w:color="auto"/>
          </w:divBdr>
        </w:div>
        <w:div w:id="1459688144">
          <w:blockQuote w:val="1"/>
          <w:marLeft w:val="0"/>
          <w:marRight w:val="0"/>
          <w:marTop w:val="0"/>
          <w:marBottom w:val="240"/>
          <w:divBdr>
            <w:top w:val="none" w:sz="0" w:space="0" w:color="auto"/>
            <w:left w:val="none" w:sz="0" w:space="0" w:color="auto"/>
            <w:bottom w:val="none" w:sz="0" w:space="0" w:color="auto"/>
            <w:right w:val="none" w:sz="0" w:space="0" w:color="auto"/>
          </w:divBdr>
        </w:div>
        <w:div w:id="458379284">
          <w:marLeft w:val="0"/>
          <w:marRight w:val="0"/>
          <w:marTop w:val="0"/>
          <w:marBottom w:val="0"/>
          <w:divBdr>
            <w:top w:val="none" w:sz="0" w:space="0" w:color="auto"/>
            <w:left w:val="none" w:sz="0" w:space="0" w:color="auto"/>
            <w:bottom w:val="none" w:sz="0" w:space="0" w:color="auto"/>
            <w:right w:val="none" w:sz="0" w:space="0" w:color="auto"/>
          </w:divBdr>
        </w:div>
        <w:div w:id="1104692455">
          <w:blockQuote w:val="1"/>
          <w:marLeft w:val="0"/>
          <w:marRight w:val="0"/>
          <w:marTop w:val="0"/>
          <w:marBottom w:val="240"/>
          <w:divBdr>
            <w:top w:val="none" w:sz="0" w:space="0" w:color="auto"/>
            <w:left w:val="none" w:sz="0" w:space="0" w:color="auto"/>
            <w:bottom w:val="none" w:sz="0" w:space="0" w:color="auto"/>
            <w:right w:val="none" w:sz="0" w:space="0" w:color="auto"/>
          </w:divBdr>
        </w:div>
        <w:div w:id="1735659322">
          <w:blockQuote w:val="1"/>
          <w:marLeft w:val="0"/>
          <w:marRight w:val="0"/>
          <w:marTop w:val="0"/>
          <w:marBottom w:val="240"/>
          <w:divBdr>
            <w:top w:val="none" w:sz="0" w:space="0" w:color="auto"/>
            <w:left w:val="none" w:sz="0" w:space="0" w:color="auto"/>
            <w:bottom w:val="none" w:sz="0" w:space="0" w:color="auto"/>
            <w:right w:val="none" w:sz="0" w:space="0" w:color="auto"/>
          </w:divBdr>
        </w:div>
        <w:div w:id="1360010628">
          <w:blockQuote w:val="1"/>
          <w:marLeft w:val="0"/>
          <w:marRight w:val="0"/>
          <w:marTop w:val="0"/>
          <w:marBottom w:val="240"/>
          <w:divBdr>
            <w:top w:val="none" w:sz="0" w:space="0" w:color="auto"/>
            <w:left w:val="none" w:sz="0" w:space="0" w:color="auto"/>
            <w:bottom w:val="none" w:sz="0" w:space="0" w:color="auto"/>
            <w:right w:val="none" w:sz="0" w:space="0" w:color="auto"/>
          </w:divBdr>
        </w:div>
        <w:div w:id="1426684630">
          <w:marLeft w:val="0"/>
          <w:marRight w:val="0"/>
          <w:marTop w:val="0"/>
          <w:marBottom w:val="0"/>
          <w:divBdr>
            <w:top w:val="none" w:sz="0" w:space="0" w:color="auto"/>
            <w:left w:val="none" w:sz="0" w:space="0" w:color="auto"/>
            <w:bottom w:val="none" w:sz="0" w:space="0" w:color="auto"/>
            <w:right w:val="none" w:sz="0" w:space="0" w:color="auto"/>
          </w:divBdr>
        </w:div>
        <w:div w:id="512231397">
          <w:blockQuote w:val="1"/>
          <w:marLeft w:val="0"/>
          <w:marRight w:val="0"/>
          <w:marTop w:val="0"/>
          <w:marBottom w:val="240"/>
          <w:divBdr>
            <w:top w:val="none" w:sz="0" w:space="0" w:color="auto"/>
            <w:left w:val="none" w:sz="0" w:space="0" w:color="auto"/>
            <w:bottom w:val="none" w:sz="0" w:space="0" w:color="auto"/>
            <w:right w:val="none" w:sz="0" w:space="0" w:color="auto"/>
          </w:divBdr>
        </w:div>
        <w:div w:id="1415934301">
          <w:blockQuote w:val="1"/>
          <w:marLeft w:val="0"/>
          <w:marRight w:val="0"/>
          <w:marTop w:val="0"/>
          <w:marBottom w:val="240"/>
          <w:divBdr>
            <w:top w:val="none" w:sz="0" w:space="0" w:color="auto"/>
            <w:left w:val="none" w:sz="0" w:space="0" w:color="auto"/>
            <w:bottom w:val="none" w:sz="0" w:space="0" w:color="auto"/>
            <w:right w:val="none" w:sz="0" w:space="0" w:color="auto"/>
          </w:divBdr>
        </w:div>
        <w:div w:id="1066415996">
          <w:marLeft w:val="0"/>
          <w:marRight w:val="0"/>
          <w:marTop w:val="0"/>
          <w:marBottom w:val="0"/>
          <w:divBdr>
            <w:top w:val="none" w:sz="0" w:space="0" w:color="auto"/>
            <w:left w:val="none" w:sz="0" w:space="0" w:color="auto"/>
            <w:bottom w:val="none" w:sz="0" w:space="0" w:color="auto"/>
            <w:right w:val="none" w:sz="0" w:space="0" w:color="auto"/>
          </w:divBdr>
        </w:div>
        <w:div w:id="931664168">
          <w:blockQuote w:val="1"/>
          <w:marLeft w:val="0"/>
          <w:marRight w:val="0"/>
          <w:marTop w:val="0"/>
          <w:marBottom w:val="240"/>
          <w:divBdr>
            <w:top w:val="none" w:sz="0" w:space="0" w:color="auto"/>
            <w:left w:val="none" w:sz="0" w:space="0" w:color="auto"/>
            <w:bottom w:val="none" w:sz="0" w:space="0" w:color="auto"/>
            <w:right w:val="none" w:sz="0" w:space="0" w:color="auto"/>
          </w:divBdr>
        </w:div>
        <w:div w:id="1323966198">
          <w:marLeft w:val="0"/>
          <w:marRight w:val="0"/>
          <w:marTop w:val="0"/>
          <w:marBottom w:val="0"/>
          <w:divBdr>
            <w:top w:val="none" w:sz="0" w:space="0" w:color="auto"/>
            <w:left w:val="none" w:sz="0" w:space="0" w:color="auto"/>
            <w:bottom w:val="none" w:sz="0" w:space="0" w:color="auto"/>
            <w:right w:val="none" w:sz="0" w:space="0" w:color="auto"/>
          </w:divBdr>
        </w:div>
        <w:div w:id="1461806762">
          <w:marLeft w:val="0"/>
          <w:marRight w:val="0"/>
          <w:marTop w:val="0"/>
          <w:marBottom w:val="0"/>
          <w:divBdr>
            <w:top w:val="none" w:sz="0" w:space="0" w:color="auto"/>
            <w:left w:val="none" w:sz="0" w:space="0" w:color="auto"/>
            <w:bottom w:val="none" w:sz="0" w:space="0" w:color="auto"/>
            <w:right w:val="none" w:sz="0" w:space="0" w:color="auto"/>
          </w:divBdr>
        </w:div>
        <w:div w:id="704327867">
          <w:marLeft w:val="0"/>
          <w:marRight w:val="0"/>
          <w:marTop w:val="0"/>
          <w:marBottom w:val="0"/>
          <w:divBdr>
            <w:top w:val="none" w:sz="0" w:space="0" w:color="auto"/>
            <w:left w:val="none" w:sz="0" w:space="0" w:color="auto"/>
            <w:bottom w:val="none" w:sz="0" w:space="0" w:color="auto"/>
            <w:right w:val="none" w:sz="0" w:space="0" w:color="auto"/>
          </w:divBdr>
        </w:div>
        <w:div w:id="1631397047">
          <w:marLeft w:val="0"/>
          <w:marRight w:val="0"/>
          <w:marTop w:val="0"/>
          <w:marBottom w:val="0"/>
          <w:divBdr>
            <w:top w:val="none" w:sz="0" w:space="0" w:color="auto"/>
            <w:left w:val="none" w:sz="0" w:space="0" w:color="auto"/>
            <w:bottom w:val="none" w:sz="0" w:space="0" w:color="auto"/>
            <w:right w:val="none" w:sz="0" w:space="0" w:color="auto"/>
          </w:divBdr>
        </w:div>
        <w:div w:id="375544780">
          <w:marLeft w:val="0"/>
          <w:marRight w:val="0"/>
          <w:marTop w:val="0"/>
          <w:marBottom w:val="0"/>
          <w:divBdr>
            <w:top w:val="none" w:sz="0" w:space="0" w:color="auto"/>
            <w:left w:val="none" w:sz="0" w:space="0" w:color="auto"/>
            <w:bottom w:val="none" w:sz="0" w:space="0" w:color="auto"/>
            <w:right w:val="none" w:sz="0" w:space="0" w:color="auto"/>
          </w:divBdr>
        </w:div>
        <w:div w:id="2047019866">
          <w:marLeft w:val="0"/>
          <w:marRight w:val="0"/>
          <w:marTop w:val="0"/>
          <w:marBottom w:val="0"/>
          <w:divBdr>
            <w:top w:val="none" w:sz="0" w:space="0" w:color="auto"/>
            <w:left w:val="none" w:sz="0" w:space="0" w:color="auto"/>
            <w:bottom w:val="none" w:sz="0" w:space="0" w:color="auto"/>
            <w:right w:val="none" w:sz="0" w:space="0" w:color="auto"/>
          </w:divBdr>
        </w:div>
        <w:div w:id="31426308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075400870">
      <w:bodyDiv w:val="1"/>
      <w:marLeft w:val="0"/>
      <w:marRight w:val="0"/>
      <w:marTop w:val="0"/>
      <w:marBottom w:val="0"/>
      <w:divBdr>
        <w:top w:val="none" w:sz="0" w:space="0" w:color="auto"/>
        <w:left w:val="none" w:sz="0" w:space="0" w:color="auto"/>
        <w:bottom w:val="none" w:sz="0" w:space="0" w:color="auto"/>
        <w:right w:val="none" w:sz="0" w:space="0" w:color="auto"/>
      </w:divBdr>
      <w:divsChild>
        <w:div w:id="1016075676">
          <w:blockQuote w:val="1"/>
          <w:marLeft w:val="0"/>
          <w:marRight w:val="0"/>
          <w:marTop w:val="0"/>
          <w:marBottom w:val="240"/>
          <w:divBdr>
            <w:top w:val="none" w:sz="0" w:space="0" w:color="auto"/>
            <w:left w:val="none" w:sz="0" w:space="0" w:color="auto"/>
            <w:bottom w:val="none" w:sz="0" w:space="0" w:color="auto"/>
            <w:right w:val="none" w:sz="0" w:space="0" w:color="auto"/>
          </w:divBdr>
        </w:div>
        <w:div w:id="8484462">
          <w:blockQuote w:val="1"/>
          <w:marLeft w:val="0"/>
          <w:marRight w:val="0"/>
          <w:marTop w:val="0"/>
          <w:marBottom w:val="240"/>
          <w:divBdr>
            <w:top w:val="none" w:sz="0" w:space="0" w:color="auto"/>
            <w:left w:val="none" w:sz="0" w:space="0" w:color="auto"/>
            <w:bottom w:val="none" w:sz="0" w:space="0" w:color="auto"/>
            <w:right w:val="none" w:sz="0" w:space="0" w:color="auto"/>
          </w:divBdr>
        </w:div>
        <w:div w:id="320736356">
          <w:blockQuote w:val="1"/>
          <w:marLeft w:val="0"/>
          <w:marRight w:val="0"/>
          <w:marTop w:val="0"/>
          <w:marBottom w:val="240"/>
          <w:divBdr>
            <w:top w:val="none" w:sz="0" w:space="0" w:color="auto"/>
            <w:left w:val="none" w:sz="0" w:space="0" w:color="auto"/>
            <w:bottom w:val="none" w:sz="0" w:space="0" w:color="auto"/>
            <w:right w:val="none" w:sz="0" w:space="0" w:color="auto"/>
          </w:divBdr>
        </w:div>
        <w:div w:id="1086925028">
          <w:blockQuote w:val="1"/>
          <w:marLeft w:val="0"/>
          <w:marRight w:val="0"/>
          <w:marTop w:val="0"/>
          <w:marBottom w:val="240"/>
          <w:divBdr>
            <w:top w:val="none" w:sz="0" w:space="0" w:color="auto"/>
            <w:left w:val="none" w:sz="0" w:space="0" w:color="auto"/>
            <w:bottom w:val="none" w:sz="0" w:space="0" w:color="auto"/>
            <w:right w:val="none" w:sz="0" w:space="0" w:color="auto"/>
          </w:divBdr>
        </w:div>
        <w:div w:id="1270577750">
          <w:marLeft w:val="0"/>
          <w:marRight w:val="0"/>
          <w:marTop w:val="0"/>
          <w:marBottom w:val="0"/>
          <w:divBdr>
            <w:top w:val="none" w:sz="0" w:space="0" w:color="auto"/>
            <w:left w:val="none" w:sz="0" w:space="0" w:color="auto"/>
            <w:bottom w:val="none" w:sz="0" w:space="0" w:color="auto"/>
            <w:right w:val="none" w:sz="0" w:space="0" w:color="auto"/>
          </w:divBdr>
        </w:div>
        <w:div w:id="1407679785">
          <w:marLeft w:val="0"/>
          <w:marRight w:val="0"/>
          <w:marTop w:val="0"/>
          <w:marBottom w:val="0"/>
          <w:divBdr>
            <w:top w:val="none" w:sz="0" w:space="0" w:color="auto"/>
            <w:left w:val="none" w:sz="0" w:space="0" w:color="auto"/>
            <w:bottom w:val="none" w:sz="0" w:space="0" w:color="auto"/>
            <w:right w:val="none" w:sz="0" w:space="0" w:color="auto"/>
          </w:divBdr>
        </w:div>
        <w:div w:id="995915472">
          <w:marLeft w:val="0"/>
          <w:marRight w:val="0"/>
          <w:marTop w:val="0"/>
          <w:marBottom w:val="0"/>
          <w:divBdr>
            <w:top w:val="none" w:sz="0" w:space="0" w:color="auto"/>
            <w:left w:val="none" w:sz="0" w:space="0" w:color="auto"/>
            <w:bottom w:val="none" w:sz="0" w:space="0" w:color="auto"/>
            <w:right w:val="none" w:sz="0" w:space="0" w:color="auto"/>
          </w:divBdr>
        </w:div>
        <w:div w:id="1185440715">
          <w:marLeft w:val="0"/>
          <w:marRight w:val="0"/>
          <w:marTop w:val="0"/>
          <w:marBottom w:val="0"/>
          <w:divBdr>
            <w:top w:val="none" w:sz="0" w:space="0" w:color="auto"/>
            <w:left w:val="none" w:sz="0" w:space="0" w:color="auto"/>
            <w:bottom w:val="none" w:sz="0" w:space="0" w:color="auto"/>
            <w:right w:val="none" w:sz="0" w:space="0" w:color="auto"/>
          </w:divBdr>
        </w:div>
        <w:div w:id="233592036">
          <w:marLeft w:val="0"/>
          <w:marRight w:val="0"/>
          <w:marTop w:val="0"/>
          <w:marBottom w:val="0"/>
          <w:divBdr>
            <w:top w:val="none" w:sz="0" w:space="0" w:color="auto"/>
            <w:left w:val="none" w:sz="0" w:space="0" w:color="auto"/>
            <w:bottom w:val="none" w:sz="0" w:space="0" w:color="auto"/>
            <w:right w:val="none" w:sz="0" w:space="0" w:color="auto"/>
          </w:divBdr>
        </w:div>
        <w:div w:id="1158881074">
          <w:marLeft w:val="0"/>
          <w:marRight w:val="0"/>
          <w:marTop w:val="0"/>
          <w:marBottom w:val="0"/>
          <w:divBdr>
            <w:top w:val="none" w:sz="0" w:space="0" w:color="auto"/>
            <w:left w:val="none" w:sz="0" w:space="0" w:color="auto"/>
            <w:bottom w:val="none" w:sz="0" w:space="0" w:color="auto"/>
            <w:right w:val="none" w:sz="0" w:space="0" w:color="auto"/>
          </w:divBdr>
        </w:div>
        <w:div w:id="1486825114">
          <w:blockQuote w:val="1"/>
          <w:marLeft w:val="0"/>
          <w:marRight w:val="0"/>
          <w:marTop w:val="0"/>
          <w:marBottom w:val="240"/>
          <w:divBdr>
            <w:top w:val="none" w:sz="0" w:space="0" w:color="auto"/>
            <w:left w:val="none" w:sz="0" w:space="0" w:color="auto"/>
            <w:bottom w:val="none" w:sz="0" w:space="0" w:color="auto"/>
            <w:right w:val="none" w:sz="0" w:space="0" w:color="auto"/>
          </w:divBdr>
        </w:div>
        <w:div w:id="746267170">
          <w:blockQuote w:val="1"/>
          <w:marLeft w:val="0"/>
          <w:marRight w:val="0"/>
          <w:marTop w:val="0"/>
          <w:marBottom w:val="240"/>
          <w:divBdr>
            <w:top w:val="none" w:sz="0" w:space="0" w:color="auto"/>
            <w:left w:val="none" w:sz="0" w:space="0" w:color="auto"/>
            <w:bottom w:val="none" w:sz="0" w:space="0" w:color="auto"/>
            <w:right w:val="none" w:sz="0" w:space="0" w:color="auto"/>
          </w:divBdr>
        </w:div>
        <w:div w:id="1976837783">
          <w:blockQuote w:val="1"/>
          <w:marLeft w:val="0"/>
          <w:marRight w:val="0"/>
          <w:marTop w:val="0"/>
          <w:marBottom w:val="240"/>
          <w:divBdr>
            <w:top w:val="none" w:sz="0" w:space="0" w:color="auto"/>
            <w:left w:val="none" w:sz="0" w:space="0" w:color="auto"/>
            <w:bottom w:val="none" w:sz="0" w:space="0" w:color="auto"/>
            <w:right w:val="none" w:sz="0" w:space="0" w:color="auto"/>
          </w:divBdr>
        </w:div>
        <w:div w:id="241262973">
          <w:blockQuote w:val="1"/>
          <w:marLeft w:val="0"/>
          <w:marRight w:val="0"/>
          <w:marTop w:val="0"/>
          <w:marBottom w:val="240"/>
          <w:divBdr>
            <w:top w:val="none" w:sz="0" w:space="0" w:color="auto"/>
            <w:left w:val="none" w:sz="0" w:space="0" w:color="auto"/>
            <w:bottom w:val="none" w:sz="0" w:space="0" w:color="auto"/>
            <w:right w:val="none" w:sz="0" w:space="0" w:color="auto"/>
          </w:divBdr>
        </w:div>
        <w:div w:id="702709599">
          <w:blockQuote w:val="1"/>
          <w:marLeft w:val="0"/>
          <w:marRight w:val="0"/>
          <w:marTop w:val="0"/>
          <w:marBottom w:val="240"/>
          <w:divBdr>
            <w:top w:val="none" w:sz="0" w:space="0" w:color="auto"/>
            <w:left w:val="none" w:sz="0" w:space="0" w:color="auto"/>
            <w:bottom w:val="none" w:sz="0" w:space="0" w:color="auto"/>
            <w:right w:val="none" w:sz="0" w:space="0" w:color="auto"/>
          </w:divBdr>
        </w:div>
        <w:div w:id="330378866">
          <w:blockQuote w:val="1"/>
          <w:marLeft w:val="0"/>
          <w:marRight w:val="0"/>
          <w:marTop w:val="0"/>
          <w:marBottom w:val="240"/>
          <w:divBdr>
            <w:top w:val="none" w:sz="0" w:space="0" w:color="auto"/>
            <w:left w:val="none" w:sz="0" w:space="0" w:color="auto"/>
            <w:bottom w:val="none" w:sz="0" w:space="0" w:color="auto"/>
            <w:right w:val="none" w:sz="0" w:space="0" w:color="auto"/>
          </w:divBdr>
        </w:div>
        <w:div w:id="1764958546">
          <w:blockQuote w:val="1"/>
          <w:marLeft w:val="0"/>
          <w:marRight w:val="0"/>
          <w:marTop w:val="0"/>
          <w:marBottom w:val="240"/>
          <w:divBdr>
            <w:top w:val="none" w:sz="0" w:space="0" w:color="auto"/>
            <w:left w:val="none" w:sz="0" w:space="0" w:color="auto"/>
            <w:bottom w:val="none" w:sz="0" w:space="0" w:color="auto"/>
            <w:right w:val="none" w:sz="0" w:space="0" w:color="auto"/>
          </w:divBdr>
        </w:div>
        <w:div w:id="1196312930">
          <w:blockQuote w:val="1"/>
          <w:marLeft w:val="0"/>
          <w:marRight w:val="0"/>
          <w:marTop w:val="0"/>
          <w:marBottom w:val="240"/>
          <w:divBdr>
            <w:top w:val="none" w:sz="0" w:space="0" w:color="auto"/>
            <w:left w:val="none" w:sz="0" w:space="0" w:color="auto"/>
            <w:bottom w:val="none" w:sz="0" w:space="0" w:color="auto"/>
            <w:right w:val="none" w:sz="0" w:space="0" w:color="auto"/>
          </w:divBdr>
        </w:div>
        <w:div w:id="1580602783">
          <w:blockQuote w:val="1"/>
          <w:marLeft w:val="0"/>
          <w:marRight w:val="0"/>
          <w:marTop w:val="0"/>
          <w:marBottom w:val="240"/>
          <w:divBdr>
            <w:top w:val="none" w:sz="0" w:space="0" w:color="auto"/>
            <w:left w:val="none" w:sz="0" w:space="0" w:color="auto"/>
            <w:bottom w:val="none" w:sz="0" w:space="0" w:color="auto"/>
            <w:right w:val="none" w:sz="0" w:space="0" w:color="auto"/>
          </w:divBdr>
        </w:div>
        <w:div w:id="1904951642">
          <w:blockQuote w:val="1"/>
          <w:marLeft w:val="0"/>
          <w:marRight w:val="0"/>
          <w:marTop w:val="0"/>
          <w:marBottom w:val="240"/>
          <w:divBdr>
            <w:top w:val="none" w:sz="0" w:space="0" w:color="auto"/>
            <w:left w:val="none" w:sz="0" w:space="0" w:color="auto"/>
            <w:bottom w:val="none" w:sz="0" w:space="0" w:color="auto"/>
            <w:right w:val="none" w:sz="0" w:space="0" w:color="auto"/>
          </w:divBdr>
        </w:div>
        <w:div w:id="968585502">
          <w:blockQuote w:val="1"/>
          <w:marLeft w:val="0"/>
          <w:marRight w:val="0"/>
          <w:marTop w:val="0"/>
          <w:marBottom w:val="240"/>
          <w:divBdr>
            <w:top w:val="none" w:sz="0" w:space="0" w:color="auto"/>
            <w:left w:val="none" w:sz="0" w:space="0" w:color="auto"/>
            <w:bottom w:val="none" w:sz="0" w:space="0" w:color="auto"/>
            <w:right w:val="none" w:sz="0" w:space="0" w:color="auto"/>
          </w:divBdr>
        </w:div>
        <w:div w:id="989406896">
          <w:blockQuote w:val="1"/>
          <w:marLeft w:val="0"/>
          <w:marRight w:val="0"/>
          <w:marTop w:val="0"/>
          <w:marBottom w:val="240"/>
          <w:divBdr>
            <w:top w:val="none" w:sz="0" w:space="0" w:color="auto"/>
            <w:left w:val="none" w:sz="0" w:space="0" w:color="auto"/>
            <w:bottom w:val="none" w:sz="0" w:space="0" w:color="auto"/>
            <w:right w:val="none" w:sz="0" w:space="0" w:color="auto"/>
          </w:divBdr>
        </w:div>
        <w:div w:id="940408817">
          <w:blockQuote w:val="1"/>
          <w:marLeft w:val="0"/>
          <w:marRight w:val="0"/>
          <w:marTop w:val="0"/>
          <w:marBottom w:val="240"/>
          <w:divBdr>
            <w:top w:val="none" w:sz="0" w:space="0" w:color="auto"/>
            <w:left w:val="none" w:sz="0" w:space="0" w:color="auto"/>
            <w:bottom w:val="none" w:sz="0" w:space="0" w:color="auto"/>
            <w:right w:val="none" w:sz="0" w:space="0" w:color="auto"/>
          </w:divBdr>
        </w:div>
        <w:div w:id="395473943">
          <w:marLeft w:val="0"/>
          <w:marRight w:val="0"/>
          <w:marTop w:val="0"/>
          <w:marBottom w:val="0"/>
          <w:divBdr>
            <w:top w:val="none" w:sz="0" w:space="0" w:color="auto"/>
            <w:left w:val="none" w:sz="0" w:space="0" w:color="auto"/>
            <w:bottom w:val="none" w:sz="0" w:space="0" w:color="auto"/>
            <w:right w:val="none" w:sz="0" w:space="0" w:color="auto"/>
          </w:divBdr>
        </w:div>
        <w:div w:id="1227764957">
          <w:blockQuote w:val="1"/>
          <w:marLeft w:val="0"/>
          <w:marRight w:val="0"/>
          <w:marTop w:val="0"/>
          <w:marBottom w:val="240"/>
          <w:divBdr>
            <w:top w:val="none" w:sz="0" w:space="0" w:color="auto"/>
            <w:left w:val="none" w:sz="0" w:space="0" w:color="auto"/>
            <w:bottom w:val="none" w:sz="0" w:space="0" w:color="auto"/>
            <w:right w:val="none" w:sz="0" w:space="0" w:color="auto"/>
          </w:divBdr>
        </w:div>
        <w:div w:id="599527017">
          <w:marLeft w:val="0"/>
          <w:marRight w:val="0"/>
          <w:marTop w:val="0"/>
          <w:marBottom w:val="0"/>
          <w:divBdr>
            <w:top w:val="none" w:sz="0" w:space="0" w:color="auto"/>
            <w:left w:val="none" w:sz="0" w:space="0" w:color="auto"/>
            <w:bottom w:val="none" w:sz="0" w:space="0" w:color="auto"/>
            <w:right w:val="none" w:sz="0" w:space="0" w:color="auto"/>
          </w:divBdr>
        </w:div>
        <w:div w:id="1008563586">
          <w:marLeft w:val="0"/>
          <w:marRight w:val="0"/>
          <w:marTop w:val="0"/>
          <w:marBottom w:val="0"/>
          <w:divBdr>
            <w:top w:val="none" w:sz="0" w:space="0" w:color="auto"/>
            <w:left w:val="none" w:sz="0" w:space="0" w:color="auto"/>
            <w:bottom w:val="none" w:sz="0" w:space="0" w:color="auto"/>
            <w:right w:val="none" w:sz="0" w:space="0" w:color="auto"/>
          </w:divBdr>
        </w:div>
        <w:div w:id="579876864">
          <w:blockQuote w:val="1"/>
          <w:marLeft w:val="0"/>
          <w:marRight w:val="0"/>
          <w:marTop w:val="0"/>
          <w:marBottom w:val="240"/>
          <w:divBdr>
            <w:top w:val="none" w:sz="0" w:space="0" w:color="auto"/>
            <w:left w:val="none" w:sz="0" w:space="0" w:color="auto"/>
            <w:bottom w:val="none" w:sz="0" w:space="0" w:color="auto"/>
            <w:right w:val="none" w:sz="0" w:space="0" w:color="auto"/>
          </w:divBdr>
        </w:div>
        <w:div w:id="1601450869">
          <w:blockQuote w:val="1"/>
          <w:marLeft w:val="0"/>
          <w:marRight w:val="0"/>
          <w:marTop w:val="0"/>
          <w:marBottom w:val="240"/>
          <w:divBdr>
            <w:top w:val="none" w:sz="0" w:space="0" w:color="auto"/>
            <w:left w:val="none" w:sz="0" w:space="0" w:color="auto"/>
            <w:bottom w:val="none" w:sz="0" w:space="0" w:color="auto"/>
            <w:right w:val="none" w:sz="0" w:space="0" w:color="auto"/>
          </w:divBdr>
        </w:div>
        <w:div w:id="553002279">
          <w:blockQuote w:val="1"/>
          <w:marLeft w:val="0"/>
          <w:marRight w:val="0"/>
          <w:marTop w:val="0"/>
          <w:marBottom w:val="240"/>
          <w:divBdr>
            <w:top w:val="none" w:sz="0" w:space="0" w:color="auto"/>
            <w:left w:val="none" w:sz="0" w:space="0" w:color="auto"/>
            <w:bottom w:val="none" w:sz="0" w:space="0" w:color="auto"/>
            <w:right w:val="none" w:sz="0" w:space="0" w:color="auto"/>
          </w:divBdr>
        </w:div>
        <w:div w:id="1655254127">
          <w:blockQuote w:val="1"/>
          <w:marLeft w:val="0"/>
          <w:marRight w:val="0"/>
          <w:marTop w:val="0"/>
          <w:marBottom w:val="240"/>
          <w:divBdr>
            <w:top w:val="none" w:sz="0" w:space="0" w:color="auto"/>
            <w:left w:val="none" w:sz="0" w:space="0" w:color="auto"/>
            <w:bottom w:val="none" w:sz="0" w:space="0" w:color="auto"/>
            <w:right w:val="none" w:sz="0" w:space="0" w:color="auto"/>
          </w:divBdr>
        </w:div>
        <w:div w:id="1149713066">
          <w:marLeft w:val="0"/>
          <w:marRight w:val="0"/>
          <w:marTop w:val="0"/>
          <w:marBottom w:val="0"/>
          <w:divBdr>
            <w:top w:val="none" w:sz="0" w:space="0" w:color="auto"/>
            <w:left w:val="none" w:sz="0" w:space="0" w:color="auto"/>
            <w:bottom w:val="none" w:sz="0" w:space="0" w:color="auto"/>
            <w:right w:val="none" w:sz="0" w:space="0" w:color="auto"/>
          </w:divBdr>
        </w:div>
        <w:div w:id="706415839">
          <w:blockQuote w:val="1"/>
          <w:marLeft w:val="0"/>
          <w:marRight w:val="0"/>
          <w:marTop w:val="0"/>
          <w:marBottom w:val="240"/>
          <w:divBdr>
            <w:top w:val="none" w:sz="0" w:space="0" w:color="auto"/>
            <w:left w:val="none" w:sz="0" w:space="0" w:color="auto"/>
            <w:bottom w:val="none" w:sz="0" w:space="0" w:color="auto"/>
            <w:right w:val="none" w:sz="0" w:space="0" w:color="auto"/>
          </w:divBdr>
        </w:div>
        <w:div w:id="1244681297">
          <w:marLeft w:val="0"/>
          <w:marRight w:val="0"/>
          <w:marTop w:val="0"/>
          <w:marBottom w:val="0"/>
          <w:divBdr>
            <w:top w:val="none" w:sz="0" w:space="0" w:color="auto"/>
            <w:left w:val="none" w:sz="0" w:space="0" w:color="auto"/>
            <w:bottom w:val="none" w:sz="0" w:space="0" w:color="auto"/>
            <w:right w:val="none" w:sz="0" w:space="0" w:color="auto"/>
          </w:divBdr>
        </w:div>
        <w:div w:id="1354116502">
          <w:marLeft w:val="0"/>
          <w:marRight w:val="0"/>
          <w:marTop w:val="0"/>
          <w:marBottom w:val="0"/>
          <w:divBdr>
            <w:top w:val="none" w:sz="0" w:space="0" w:color="auto"/>
            <w:left w:val="none" w:sz="0" w:space="0" w:color="auto"/>
            <w:bottom w:val="none" w:sz="0" w:space="0" w:color="auto"/>
            <w:right w:val="none" w:sz="0" w:space="0" w:color="auto"/>
          </w:divBdr>
        </w:div>
        <w:div w:id="1604604120">
          <w:blockQuote w:val="1"/>
          <w:marLeft w:val="0"/>
          <w:marRight w:val="0"/>
          <w:marTop w:val="0"/>
          <w:marBottom w:val="240"/>
          <w:divBdr>
            <w:top w:val="none" w:sz="0" w:space="0" w:color="auto"/>
            <w:left w:val="none" w:sz="0" w:space="0" w:color="auto"/>
            <w:bottom w:val="none" w:sz="0" w:space="0" w:color="auto"/>
            <w:right w:val="none" w:sz="0" w:space="0" w:color="auto"/>
          </w:divBdr>
        </w:div>
        <w:div w:id="163323043">
          <w:marLeft w:val="0"/>
          <w:marRight w:val="0"/>
          <w:marTop w:val="0"/>
          <w:marBottom w:val="0"/>
          <w:divBdr>
            <w:top w:val="none" w:sz="0" w:space="0" w:color="auto"/>
            <w:left w:val="none" w:sz="0" w:space="0" w:color="auto"/>
            <w:bottom w:val="none" w:sz="0" w:space="0" w:color="auto"/>
            <w:right w:val="none" w:sz="0" w:space="0" w:color="auto"/>
          </w:divBdr>
        </w:div>
        <w:div w:id="808593739">
          <w:marLeft w:val="0"/>
          <w:marRight w:val="0"/>
          <w:marTop w:val="0"/>
          <w:marBottom w:val="0"/>
          <w:divBdr>
            <w:top w:val="none" w:sz="0" w:space="0" w:color="auto"/>
            <w:left w:val="none" w:sz="0" w:space="0" w:color="auto"/>
            <w:bottom w:val="none" w:sz="0" w:space="0" w:color="auto"/>
            <w:right w:val="none" w:sz="0" w:space="0" w:color="auto"/>
          </w:divBdr>
        </w:div>
        <w:div w:id="96760014">
          <w:marLeft w:val="0"/>
          <w:marRight w:val="0"/>
          <w:marTop w:val="0"/>
          <w:marBottom w:val="0"/>
          <w:divBdr>
            <w:top w:val="none" w:sz="0" w:space="0" w:color="auto"/>
            <w:left w:val="none" w:sz="0" w:space="0" w:color="auto"/>
            <w:bottom w:val="none" w:sz="0" w:space="0" w:color="auto"/>
            <w:right w:val="none" w:sz="0" w:space="0" w:color="auto"/>
          </w:divBdr>
        </w:div>
        <w:div w:id="843740056">
          <w:marLeft w:val="0"/>
          <w:marRight w:val="0"/>
          <w:marTop w:val="0"/>
          <w:marBottom w:val="0"/>
          <w:divBdr>
            <w:top w:val="none" w:sz="0" w:space="0" w:color="auto"/>
            <w:left w:val="none" w:sz="0" w:space="0" w:color="auto"/>
            <w:bottom w:val="none" w:sz="0" w:space="0" w:color="auto"/>
            <w:right w:val="none" w:sz="0" w:space="0" w:color="auto"/>
          </w:divBdr>
        </w:div>
        <w:div w:id="172502556">
          <w:marLeft w:val="0"/>
          <w:marRight w:val="0"/>
          <w:marTop w:val="0"/>
          <w:marBottom w:val="0"/>
          <w:divBdr>
            <w:top w:val="none" w:sz="0" w:space="0" w:color="auto"/>
            <w:left w:val="none" w:sz="0" w:space="0" w:color="auto"/>
            <w:bottom w:val="none" w:sz="0" w:space="0" w:color="auto"/>
            <w:right w:val="none" w:sz="0" w:space="0" w:color="auto"/>
          </w:divBdr>
        </w:div>
        <w:div w:id="1877809711">
          <w:marLeft w:val="0"/>
          <w:marRight w:val="0"/>
          <w:marTop w:val="0"/>
          <w:marBottom w:val="0"/>
          <w:divBdr>
            <w:top w:val="none" w:sz="0" w:space="0" w:color="auto"/>
            <w:left w:val="none" w:sz="0" w:space="0" w:color="auto"/>
            <w:bottom w:val="none" w:sz="0" w:space="0" w:color="auto"/>
            <w:right w:val="none" w:sz="0" w:space="0" w:color="auto"/>
          </w:divBdr>
        </w:div>
      </w:divsChild>
    </w:div>
    <w:div w:id="1599095830">
      <w:bodyDiv w:val="1"/>
      <w:marLeft w:val="0"/>
      <w:marRight w:val="0"/>
      <w:marTop w:val="0"/>
      <w:marBottom w:val="0"/>
      <w:divBdr>
        <w:top w:val="none" w:sz="0" w:space="0" w:color="auto"/>
        <w:left w:val="none" w:sz="0" w:space="0" w:color="auto"/>
        <w:bottom w:val="none" w:sz="0" w:space="0" w:color="auto"/>
        <w:right w:val="none" w:sz="0" w:space="0" w:color="auto"/>
      </w:divBdr>
      <w:divsChild>
        <w:div w:id="1685671071">
          <w:marLeft w:val="0"/>
          <w:marRight w:val="0"/>
          <w:marTop w:val="0"/>
          <w:marBottom w:val="0"/>
          <w:divBdr>
            <w:top w:val="none" w:sz="0" w:space="0" w:color="auto"/>
            <w:left w:val="none" w:sz="0" w:space="0" w:color="auto"/>
            <w:bottom w:val="none" w:sz="0" w:space="0" w:color="auto"/>
            <w:right w:val="none" w:sz="0" w:space="0" w:color="auto"/>
          </w:divBdr>
        </w:div>
        <w:div w:id="2099515884">
          <w:marLeft w:val="0"/>
          <w:marRight w:val="0"/>
          <w:marTop w:val="0"/>
          <w:marBottom w:val="0"/>
          <w:divBdr>
            <w:top w:val="none" w:sz="0" w:space="0" w:color="auto"/>
            <w:left w:val="none" w:sz="0" w:space="0" w:color="auto"/>
            <w:bottom w:val="none" w:sz="0" w:space="0" w:color="auto"/>
            <w:right w:val="none" w:sz="0" w:space="0" w:color="auto"/>
          </w:divBdr>
        </w:div>
        <w:div w:id="399791320">
          <w:marLeft w:val="0"/>
          <w:marRight w:val="0"/>
          <w:marTop w:val="0"/>
          <w:marBottom w:val="0"/>
          <w:divBdr>
            <w:top w:val="none" w:sz="0" w:space="0" w:color="auto"/>
            <w:left w:val="none" w:sz="0" w:space="0" w:color="auto"/>
            <w:bottom w:val="none" w:sz="0" w:space="0" w:color="auto"/>
            <w:right w:val="none" w:sz="0" w:space="0" w:color="auto"/>
          </w:divBdr>
        </w:div>
        <w:div w:id="139078298">
          <w:marLeft w:val="0"/>
          <w:marRight w:val="0"/>
          <w:marTop w:val="0"/>
          <w:marBottom w:val="0"/>
          <w:divBdr>
            <w:top w:val="none" w:sz="0" w:space="0" w:color="auto"/>
            <w:left w:val="none" w:sz="0" w:space="0" w:color="auto"/>
            <w:bottom w:val="none" w:sz="0" w:space="0" w:color="auto"/>
            <w:right w:val="none" w:sz="0" w:space="0" w:color="auto"/>
          </w:divBdr>
        </w:div>
        <w:div w:id="1632324080">
          <w:marLeft w:val="0"/>
          <w:marRight w:val="0"/>
          <w:marTop w:val="0"/>
          <w:marBottom w:val="0"/>
          <w:divBdr>
            <w:top w:val="none" w:sz="0" w:space="0" w:color="auto"/>
            <w:left w:val="none" w:sz="0" w:space="0" w:color="auto"/>
            <w:bottom w:val="none" w:sz="0" w:space="0" w:color="auto"/>
            <w:right w:val="none" w:sz="0" w:space="0" w:color="auto"/>
          </w:divBdr>
        </w:div>
        <w:div w:id="226258786">
          <w:marLeft w:val="0"/>
          <w:marRight w:val="0"/>
          <w:marTop w:val="0"/>
          <w:marBottom w:val="0"/>
          <w:divBdr>
            <w:top w:val="none" w:sz="0" w:space="0" w:color="auto"/>
            <w:left w:val="none" w:sz="0" w:space="0" w:color="auto"/>
            <w:bottom w:val="none" w:sz="0" w:space="0" w:color="auto"/>
            <w:right w:val="none" w:sz="0" w:space="0" w:color="auto"/>
          </w:divBdr>
        </w:div>
        <w:div w:id="1816802466">
          <w:marLeft w:val="0"/>
          <w:marRight w:val="0"/>
          <w:marTop w:val="0"/>
          <w:marBottom w:val="0"/>
          <w:divBdr>
            <w:top w:val="none" w:sz="0" w:space="0" w:color="auto"/>
            <w:left w:val="none" w:sz="0" w:space="0" w:color="auto"/>
            <w:bottom w:val="none" w:sz="0" w:space="0" w:color="auto"/>
            <w:right w:val="none" w:sz="0" w:space="0" w:color="auto"/>
          </w:divBdr>
        </w:div>
        <w:div w:id="1294020904">
          <w:marLeft w:val="0"/>
          <w:marRight w:val="0"/>
          <w:marTop w:val="0"/>
          <w:marBottom w:val="0"/>
          <w:divBdr>
            <w:top w:val="none" w:sz="0" w:space="0" w:color="auto"/>
            <w:left w:val="none" w:sz="0" w:space="0" w:color="auto"/>
            <w:bottom w:val="none" w:sz="0" w:space="0" w:color="auto"/>
            <w:right w:val="none" w:sz="0" w:space="0" w:color="auto"/>
          </w:divBdr>
        </w:div>
        <w:div w:id="1351638723">
          <w:marLeft w:val="0"/>
          <w:marRight w:val="0"/>
          <w:marTop w:val="0"/>
          <w:marBottom w:val="0"/>
          <w:divBdr>
            <w:top w:val="none" w:sz="0" w:space="0" w:color="auto"/>
            <w:left w:val="none" w:sz="0" w:space="0" w:color="auto"/>
            <w:bottom w:val="none" w:sz="0" w:space="0" w:color="auto"/>
            <w:right w:val="none" w:sz="0" w:space="0" w:color="auto"/>
          </w:divBdr>
        </w:div>
        <w:div w:id="179126087">
          <w:blockQuote w:val="1"/>
          <w:marLeft w:val="0"/>
          <w:marRight w:val="0"/>
          <w:marTop w:val="0"/>
          <w:marBottom w:val="240"/>
          <w:divBdr>
            <w:top w:val="none" w:sz="0" w:space="0" w:color="auto"/>
            <w:left w:val="none" w:sz="0" w:space="0" w:color="auto"/>
            <w:bottom w:val="none" w:sz="0" w:space="0" w:color="auto"/>
            <w:right w:val="none" w:sz="0" w:space="0" w:color="auto"/>
          </w:divBdr>
        </w:div>
        <w:div w:id="1959336565">
          <w:marLeft w:val="0"/>
          <w:marRight w:val="0"/>
          <w:marTop w:val="0"/>
          <w:marBottom w:val="0"/>
          <w:divBdr>
            <w:top w:val="none" w:sz="0" w:space="0" w:color="auto"/>
            <w:left w:val="none" w:sz="0" w:space="0" w:color="auto"/>
            <w:bottom w:val="none" w:sz="0" w:space="0" w:color="auto"/>
            <w:right w:val="none" w:sz="0" w:space="0" w:color="auto"/>
          </w:divBdr>
        </w:div>
        <w:div w:id="1139300011">
          <w:blockQuote w:val="1"/>
          <w:marLeft w:val="0"/>
          <w:marRight w:val="0"/>
          <w:marTop w:val="0"/>
          <w:marBottom w:val="240"/>
          <w:divBdr>
            <w:top w:val="none" w:sz="0" w:space="0" w:color="auto"/>
            <w:left w:val="none" w:sz="0" w:space="0" w:color="auto"/>
            <w:bottom w:val="none" w:sz="0" w:space="0" w:color="auto"/>
            <w:right w:val="none" w:sz="0" w:space="0" w:color="auto"/>
          </w:divBdr>
        </w:div>
        <w:div w:id="534347642">
          <w:marLeft w:val="0"/>
          <w:marRight w:val="0"/>
          <w:marTop w:val="0"/>
          <w:marBottom w:val="0"/>
          <w:divBdr>
            <w:top w:val="none" w:sz="0" w:space="0" w:color="auto"/>
            <w:left w:val="none" w:sz="0" w:space="0" w:color="auto"/>
            <w:bottom w:val="none" w:sz="0" w:space="0" w:color="auto"/>
            <w:right w:val="none" w:sz="0" w:space="0" w:color="auto"/>
          </w:divBdr>
        </w:div>
        <w:div w:id="1440761370">
          <w:marLeft w:val="0"/>
          <w:marRight w:val="0"/>
          <w:marTop w:val="0"/>
          <w:marBottom w:val="0"/>
          <w:divBdr>
            <w:top w:val="none" w:sz="0" w:space="0" w:color="auto"/>
            <w:left w:val="none" w:sz="0" w:space="0" w:color="auto"/>
            <w:bottom w:val="none" w:sz="0" w:space="0" w:color="auto"/>
            <w:right w:val="none" w:sz="0" w:space="0" w:color="auto"/>
          </w:divBdr>
        </w:div>
        <w:div w:id="2141260219">
          <w:marLeft w:val="0"/>
          <w:marRight w:val="0"/>
          <w:marTop w:val="0"/>
          <w:marBottom w:val="0"/>
          <w:divBdr>
            <w:top w:val="none" w:sz="0" w:space="0" w:color="auto"/>
            <w:left w:val="none" w:sz="0" w:space="0" w:color="auto"/>
            <w:bottom w:val="none" w:sz="0" w:space="0" w:color="auto"/>
            <w:right w:val="none" w:sz="0" w:space="0" w:color="auto"/>
          </w:divBdr>
        </w:div>
        <w:div w:id="1653023637">
          <w:blockQuote w:val="1"/>
          <w:marLeft w:val="0"/>
          <w:marRight w:val="0"/>
          <w:marTop w:val="0"/>
          <w:marBottom w:val="240"/>
          <w:divBdr>
            <w:top w:val="none" w:sz="0" w:space="0" w:color="auto"/>
            <w:left w:val="none" w:sz="0" w:space="0" w:color="auto"/>
            <w:bottom w:val="none" w:sz="0" w:space="0" w:color="auto"/>
            <w:right w:val="none" w:sz="0" w:space="0" w:color="auto"/>
          </w:divBdr>
        </w:div>
        <w:div w:id="762844090">
          <w:blockQuote w:val="1"/>
          <w:marLeft w:val="0"/>
          <w:marRight w:val="0"/>
          <w:marTop w:val="0"/>
          <w:marBottom w:val="240"/>
          <w:divBdr>
            <w:top w:val="none" w:sz="0" w:space="0" w:color="auto"/>
            <w:left w:val="none" w:sz="0" w:space="0" w:color="auto"/>
            <w:bottom w:val="none" w:sz="0" w:space="0" w:color="auto"/>
            <w:right w:val="none" w:sz="0" w:space="0" w:color="auto"/>
          </w:divBdr>
        </w:div>
        <w:div w:id="1443379270">
          <w:marLeft w:val="0"/>
          <w:marRight w:val="0"/>
          <w:marTop w:val="0"/>
          <w:marBottom w:val="0"/>
          <w:divBdr>
            <w:top w:val="none" w:sz="0" w:space="0" w:color="auto"/>
            <w:left w:val="none" w:sz="0" w:space="0" w:color="auto"/>
            <w:bottom w:val="none" w:sz="0" w:space="0" w:color="auto"/>
            <w:right w:val="none" w:sz="0" w:space="0" w:color="auto"/>
          </w:divBdr>
        </w:div>
        <w:div w:id="1378967942">
          <w:marLeft w:val="0"/>
          <w:marRight w:val="0"/>
          <w:marTop w:val="0"/>
          <w:marBottom w:val="0"/>
          <w:divBdr>
            <w:top w:val="none" w:sz="0" w:space="0" w:color="auto"/>
            <w:left w:val="none" w:sz="0" w:space="0" w:color="auto"/>
            <w:bottom w:val="none" w:sz="0" w:space="0" w:color="auto"/>
            <w:right w:val="none" w:sz="0" w:space="0" w:color="auto"/>
          </w:divBdr>
        </w:div>
        <w:div w:id="1820488740">
          <w:marLeft w:val="0"/>
          <w:marRight w:val="0"/>
          <w:marTop w:val="0"/>
          <w:marBottom w:val="0"/>
          <w:divBdr>
            <w:top w:val="none" w:sz="0" w:space="0" w:color="auto"/>
            <w:left w:val="none" w:sz="0" w:space="0" w:color="auto"/>
            <w:bottom w:val="none" w:sz="0" w:space="0" w:color="auto"/>
            <w:right w:val="none" w:sz="0" w:space="0" w:color="auto"/>
          </w:divBdr>
        </w:div>
        <w:div w:id="1147743496">
          <w:marLeft w:val="0"/>
          <w:marRight w:val="0"/>
          <w:marTop w:val="0"/>
          <w:marBottom w:val="0"/>
          <w:divBdr>
            <w:top w:val="none" w:sz="0" w:space="0" w:color="auto"/>
            <w:left w:val="none" w:sz="0" w:space="0" w:color="auto"/>
            <w:bottom w:val="none" w:sz="0" w:space="0" w:color="auto"/>
            <w:right w:val="none" w:sz="0" w:space="0" w:color="auto"/>
          </w:divBdr>
        </w:div>
        <w:div w:id="2099326381">
          <w:marLeft w:val="0"/>
          <w:marRight w:val="0"/>
          <w:marTop w:val="0"/>
          <w:marBottom w:val="0"/>
          <w:divBdr>
            <w:top w:val="none" w:sz="0" w:space="0" w:color="auto"/>
            <w:left w:val="none" w:sz="0" w:space="0" w:color="auto"/>
            <w:bottom w:val="none" w:sz="0" w:space="0" w:color="auto"/>
            <w:right w:val="none" w:sz="0" w:space="0" w:color="auto"/>
          </w:divBdr>
        </w:div>
        <w:div w:id="1529367273">
          <w:marLeft w:val="0"/>
          <w:marRight w:val="0"/>
          <w:marTop w:val="0"/>
          <w:marBottom w:val="0"/>
          <w:divBdr>
            <w:top w:val="none" w:sz="0" w:space="0" w:color="auto"/>
            <w:left w:val="none" w:sz="0" w:space="0" w:color="auto"/>
            <w:bottom w:val="none" w:sz="0" w:space="0" w:color="auto"/>
            <w:right w:val="none" w:sz="0" w:space="0" w:color="auto"/>
          </w:divBdr>
        </w:div>
      </w:divsChild>
    </w:div>
    <w:div w:id="1634940507">
      <w:bodyDiv w:val="1"/>
      <w:marLeft w:val="0"/>
      <w:marRight w:val="0"/>
      <w:marTop w:val="0"/>
      <w:marBottom w:val="0"/>
      <w:divBdr>
        <w:top w:val="none" w:sz="0" w:space="0" w:color="auto"/>
        <w:left w:val="none" w:sz="0" w:space="0" w:color="auto"/>
        <w:bottom w:val="none" w:sz="0" w:space="0" w:color="auto"/>
        <w:right w:val="none" w:sz="0" w:space="0" w:color="auto"/>
      </w:divBdr>
    </w:div>
    <w:div w:id="1880123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0A450-C8FC-4F75-8977-722C8456E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53</Pages>
  <Words>6767</Words>
  <Characters>38572</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Tang</dc:creator>
  <cp:keywords/>
  <dc:description/>
  <cp:lastModifiedBy>Yi Tang</cp:lastModifiedBy>
  <cp:revision>4</cp:revision>
  <dcterms:created xsi:type="dcterms:W3CDTF">2023-08-07T20:03:00Z</dcterms:created>
  <dcterms:modified xsi:type="dcterms:W3CDTF">2023-08-07T20:24:00Z</dcterms:modified>
</cp:coreProperties>
</file>